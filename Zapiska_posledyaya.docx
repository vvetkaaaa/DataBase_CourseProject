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00C464ED" w14:textId="77777777" w:rsidR="006E761B" w:rsidRDefault="006E761B" w:rsidP="006E761B">
      <w:pPr>
        <w:jc w:val="center"/>
      </w:pPr>
      <w:bookmarkStart w:id="0" w:name="_heading=h.1fob9te" w:colFirst="0" w:colLast="0"/>
      <w:bookmarkStart w:id="1" w:name="_Toc73135783"/>
      <w:bookmarkStart w:id="2" w:name="_Toc134174750"/>
      <w:bookmarkEnd w:id="0"/>
      <w:r>
        <w:t>МИНИСТЕРСТВО ОБРАЗОВАНИЯ РЕСПУБЛИКИ БЕЛАРУСЬ</w:t>
      </w:r>
    </w:p>
    <w:p w14:paraId="096087C1" w14:textId="77777777" w:rsidR="006E761B" w:rsidRDefault="006E761B" w:rsidP="006E761B">
      <w:pPr>
        <w:jc w:val="center"/>
      </w:pPr>
    </w:p>
    <w:p w14:paraId="5744BEAB" w14:textId="77777777" w:rsidR="006E761B" w:rsidRDefault="006E761B" w:rsidP="006E761B">
      <w:pPr>
        <w:jc w:val="center"/>
      </w:pPr>
      <w:r>
        <w:t>Учреждение образования «БЕЛОРУССКИЙ ГОСУДАРСТВЕННЫЙ</w:t>
      </w:r>
    </w:p>
    <w:p w14:paraId="715A8D2C" w14:textId="3B71E7E6" w:rsidR="006E761B" w:rsidRDefault="006E761B" w:rsidP="006E761B">
      <w:pPr>
        <w:jc w:val="center"/>
      </w:pPr>
      <w:r>
        <w:t>ТЕХНОЛОГИЧЕСКИЙ УНИВЕРСИТЕТ»</w:t>
      </w:r>
    </w:p>
    <w:p w14:paraId="1BDA367A" w14:textId="77777777" w:rsidR="006E761B" w:rsidRDefault="006E761B" w:rsidP="006E761B">
      <w:pPr>
        <w:jc w:val="center"/>
      </w:pPr>
    </w:p>
    <w:p w14:paraId="39E6C50D" w14:textId="77777777" w:rsidR="006E761B" w:rsidRDefault="006E761B" w:rsidP="006E761B">
      <w:pPr>
        <w:rPr>
          <w:u w:val="single"/>
        </w:rPr>
      </w:pPr>
      <w:r>
        <w:t>Факультет</w:t>
      </w:r>
      <w:r>
        <w:rPr>
          <w:u w:val="single"/>
        </w:rPr>
        <w:tab/>
      </w:r>
      <w:r>
        <w:rPr>
          <w:u w:val="single"/>
        </w:rPr>
        <w:tab/>
        <w:t>Информационных технологий</w:t>
      </w:r>
      <w:r>
        <w:rPr>
          <w:u w:val="single"/>
        </w:rPr>
        <w:tab/>
      </w:r>
      <w:r>
        <w:rPr>
          <w:u w:val="single"/>
        </w:rPr>
        <w:tab/>
      </w:r>
      <w:r>
        <w:rPr>
          <w:u w:val="single"/>
        </w:rPr>
        <w:tab/>
      </w:r>
      <w:r>
        <w:rPr>
          <w:u w:val="single"/>
        </w:rPr>
        <w:tab/>
      </w:r>
      <w:r>
        <w:rPr>
          <w:u w:val="single"/>
        </w:rPr>
        <w:tab/>
      </w:r>
      <w:r>
        <w:rPr>
          <w:u w:val="single"/>
        </w:rPr>
        <w:tab/>
      </w:r>
    </w:p>
    <w:p w14:paraId="65224522" w14:textId="77777777" w:rsidR="006E761B" w:rsidRDefault="006E761B" w:rsidP="006E761B">
      <w:pPr>
        <w:rPr>
          <w:u w:val="single"/>
        </w:rPr>
      </w:pPr>
      <w:r>
        <w:t>Кафедра</w:t>
      </w:r>
      <w:r>
        <w:rPr>
          <w:u w:val="single"/>
        </w:rPr>
        <w:tab/>
      </w:r>
      <w:r>
        <w:rPr>
          <w:u w:val="single"/>
        </w:rPr>
        <w:tab/>
        <w:t>Информационные системы и технологии</w:t>
      </w:r>
      <w:r>
        <w:rPr>
          <w:u w:val="single"/>
        </w:rPr>
        <w:tab/>
      </w:r>
      <w:r>
        <w:rPr>
          <w:u w:val="single"/>
        </w:rPr>
        <w:tab/>
      </w:r>
      <w:r>
        <w:rPr>
          <w:u w:val="single"/>
        </w:rPr>
        <w:tab/>
      </w:r>
      <w:r>
        <w:rPr>
          <w:u w:val="single"/>
        </w:rPr>
        <w:tab/>
      </w:r>
      <w:r>
        <w:rPr>
          <w:u w:val="single"/>
        </w:rPr>
        <w:tab/>
      </w:r>
    </w:p>
    <w:p w14:paraId="6EC31924" w14:textId="77777777" w:rsidR="006E761B" w:rsidRDefault="006E761B" w:rsidP="006E761B">
      <w:pPr>
        <w:rPr>
          <w:u w:val="single"/>
        </w:rPr>
      </w:pPr>
      <w:r>
        <w:t>Специальность</w:t>
      </w:r>
      <w:r>
        <w:rPr>
          <w:u w:val="single"/>
        </w:rPr>
        <w:tab/>
        <w:t>1–40 01 01 Программное обеспечение информационных технологий</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4DA87A94" w14:textId="77777777" w:rsidR="006E761B" w:rsidRDefault="006E761B" w:rsidP="006E761B">
      <w:pPr>
        <w:rPr>
          <w:u w:val="single"/>
        </w:rPr>
      </w:pPr>
    </w:p>
    <w:p w14:paraId="53736D63" w14:textId="77777777" w:rsidR="006E761B" w:rsidRDefault="006E761B" w:rsidP="006E761B">
      <w:pPr>
        <w:rPr>
          <w:u w:val="single"/>
        </w:rPr>
      </w:pPr>
    </w:p>
    <w:p w14:paraId="0E383ED7" w14:textId="77777777" w:rsidR="006E761B" w:rsidRDefault="006E761B" w:rsidP="006E761B">
      <w:pPr>
        <w:spacing w:after="0"/>
        <w:jc w:val="center"/>
        <w:rPr>
          <w:b/>
          <w:sz w:val="32"/>
          <w:szCs w:val="32"/>
        </w:rPr>
      </w:pPr>
      <w:r>
        <w:rPr>
          <w:b/>
          <w:sz w:val="32"/>
          <w:szCs w:val="32"/>
        </w:rPr>
        <w:t>ПОЯСНИТЕЛЬНАЯ ЗАПИСКА</w:t>
      </w:r>
    </w:p>
    <w:p w14:paraId="1AE2C929" w14:textId="61B10622" w:rsidR="006E761B" w:rsidRPr="006E761B" w:rsidRDefault="006E761B" w:rsidP="006E761B">
      <w:pPr>
        <w:jc w:val="center"/>
        <w:rPr>
          <w:b/>
          <w:sz w:val="32"/>
          <w:szCs w:val="32"/>
        </w:rPr>
      </w:pPr>
      <w:r>
        <w:rPr>
          <w:b/>
          <w:sz w:val="32"/>
          <w:szCs w:val="32"/>
        </w:rPr>
        <w:t>К КУРСОВОЙ РАБОТЕ НА ТЕМУ:</w:t>
      </w:r>
    </w:p>
    <w:p w14:paraId="09D1E12A" w14:textId="6A2BA985" w:rsidR="006E761B" w:rsidRDefault="006E761B" w:rsidP="006E761B">
      <w:pPr>
        <w:spacing w:after="0"/>
        <w:jc w:val="center"/>
        <w:rPr>
          <w:sz w:val="32"/>
          <w:szCs w:val="32"/>
          <w:u w:val="single"/>
        </w:rPr>
      </w:pPr>
      <w:r>
        <w:rPr>
          <w:sz w:val="32"/>
          <w:szCs w:val="32"/>
          <w:u w:val="single"/>
        </w:rPr>
        <w:t>«Реализация базы данных платформы для прослушивания музыки»</w:t>
      </w:r>
    </w:p>
    <w:p w14:paraId="28133147" w14:textId="77777777" w:rsidR="006E761B" w:rsidRPr="006E761B" w:rsidRDefault="006E761B" w:rsidP="006E761B">
      <w:pPr>
        <w:jc w:val="center"/>
        <w:rPr>
          <w:sz w:val="32"/>
          <w:szCs w:val="32"/>
          <w:u w:val="single"/>
        </w:rPr>
      </w:pPr>
    </w:p>
    <w:p w14:paraId="53B7AFD2" w14:textId="0C137EDB" w:rsidR="006E761B" w:rsidRDefault="006E761B" w:rsidP="006E761B">
      <w:pPr>
        <w:spacing w:after="0"/>
        <w:rPr>
          <w:u w:val="single"/>
        </w:rPr>
      </w:pPr>
      <w:r>
        <w:t>Выполнил студент</w:t>
      </w:r>
      <w:r>
        <w:rPr>
          <w:u w:val="single"/>
        </w:rPr>
        <w:tab/>
      </w:r>
      <w:r>
        <w:rPr>
          <w:u w:val="single"/>
        </w:rPr>
        <w:tab/>
        <w:t xml:space="preserve">                    Гиль Виталия Сергеевна</w:t>
      </w:r>
      <w:r>
        <w:rPr>
          <w:u w:val="single"/>
        </w:rPr>
        <w:tab/>
      </w:r>
      <w:r>
        <w:rPr>
          <w:u w:val="single"/>
        </w:rPr>
        <w:tab/>
      </w:r>
      <w:r>
        <w:rPr>
          <w:u w:val="single"/>
        </w:rPr>
        <w:tab/>
      </w:r>
    </w:p>
    <w:p w14:paraId="48E0E188" w14:textId="77777777" w:rsidR="006E761B" w:rsidRDefault="006E761B" w:rsidP="006E761B">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(Ф.И.О.)</w:t>
      </w:r>
    </w:p>
    <w:p w14:paraId="7638FADD" w14:textId="77777777" w:rsidR="006E761B" w:rsidRDefault="006E761B" w:rsidP="006E761B"/>
    <w:p w14:paraId="02FCF609" w14:textId="5931A708" w:rsidR="006E761B" w:rsidRDefault="006E761B" w:rsidP="006E761B">
      <w:pPr>
        <w:spacing w:after="0"/>
        <w:rPr>
          <w:u w:val="single"/>
        </w:rPr>
      </w:pPr>
      <w:r>
        <w:t xml:space="preserve">Руководитель работы </w:t>
      </w:r>
      <w:r>
        <w:rPr>
          <w:u w:val="single"/>
        </w:rPr>
        <w:tab/>
      </w:r>
      <w:r>
        <w:rPr>
          <w:u w:val="single"/>
        </w:rPr>
        <w:tab/>
      </w:r>
      <w:r>
        <w:rPr>
          <w:u w:val="single"/>
        </w:rPr>
        <w:tab/>
      </w:r>
      <w:r>
        <w:rPr>
          <w:u w:val="single"/>
        </w:rPr>
        <w:tab/>
        <w:t>асс. Савельева М.Г.</w:t>
      </w:r>
      <w:r>
        <w:rPr>
          <w:u w:val="single"/>
        </w:rPr>
        <w:tab/>
      </w:r>
      <w:r>
        <w:rPr>
          <w:u w:val="single"/>
        </w:rPr>
        <w:tab/>
      </w:r>
      <w:r>
        <w:rPr>
          <w:u w:val="single"/>
        </w:rPr>
        <w:tab/>
      </w:r>
      <w:r>
        <w:rPr>
          <w:u w:val="single"/>
        </w:rPr>
        <w:tab/>
      </w:r>
    </w:p>
    <w:p w14:paraId="3D777396" w14:textId="77777777" w:rsidR="006E761B" w:rsidRDefault="006E761B" w:rsidP="006E761B">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Ф.И.О., подпись)</w:t>
      </w:r>
    </w:p>
    <w:p w14:paraId="2A9A23CD" w14:textId="77777777" w:rsidR="006E761B" w:rsidRDefault="006E761B" w:rsidP="006E761B"/>
    <w:p w14:paraId="765C45F0" w14:textId="77777777" w:rsidR="006E761B" w:rsidRDefault="006E761B" w:rsidP="006E761B">
      <w:pPr>
        <w:spacing w:after="0"/>
        <w:rPr>
          <w:u w:val="single"/>
        </w:rPr>
      </w:pPr>
      <w:r>
        <w:t xml:space="preserve">И.о. зав. кафедрой </w:t>
      </w:r>
      <w:r>
        <w:tab/>
      </w:r>
      <w:r>
        <w:rPr>
          <w:u w:val="single"/>
        </w:rPr>
        <w:tab/>
      </w:r>
      <w:r>
        <w:rPr>
          <w:u w:val="single"/>
        </w:rPr>
        <w:tab/>
      </w:r>
      <w:r>
        <w:rPr>
          <w:u w:val="single"/>
        </w:rPr>
        <w:tab/>
        <w:t>ст. преп. Блинова Е.А.</w:t>
      </w:r>
      <w:r>
        <w:rPr>
          <w:u w:val="single"/>
        </w:rPr>
        <w:tab/>
      </w:r>
      <w:r>
        <w:rPr>
          <w:u w:val="single"/>
        </w:rPr>
        <w:tab/>
      </w:r>
      <w:r>
        <w:rPr>
          <w:u w:val="single"/>
        </w:rPr>
        <w:tab/>
      </w:r>
      <w:r>
        <w:rPr>
          <w:u w:val="single"/>
        </w:rPr>
        <w:tab/>
      </w:r>
    </w:p>
    <w:p w14:paraId="4CF3F98E" w14:textId="77777777" w:rsidR="006E761B" w:rsidRDefault="006E761B" w:rsidP="006E761B">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(учен. степень, звание, должность, Ф.И.О., подпись)</w:t>
      </w:r>
    </w:p>
    <w:p w14:paraId="46B98FAE" w14:textId="77777777" w:rsidR="006E761B" w:rsidRDefault="006E761B" w:rsidP="006E761B"/>
    <w:p w14:paraId="57C9F0E8" w14:textId="77777777" w:rsidR="006E761B" w:rsidRDefault="006E761B" w:rsidP="006E761B"/>
    <w:p w14:paraId="18CC7E14" w14:textId="77777777" w:rsidR="006E761B" w:rsidRDefault="006E761B" w:rsidP="006E761B">
      <w:pPr>
        <w:rPr>
          <w:u w:val="single"/>
        </w:rPr>
      </w:pPr>
    </w:p>
    <w:p w14:paraId="780D8EEB" w14:textId="77777777" w:rsidR="006E761B" w:rsidRDefault="006E761B" w:rsidP="006E761B">
      <w:pPr>
        <w:rPr>
          <w:u w:val="single"/>
        </w:rPr>
      </w:pPr>
      <w:r>
        <w:t xml:space="preserve">Курсовая работа защищена с оценкой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297F938F" w14:textId="77777777" w:rsidR="006E761B" w:rsidRDefault="006E761B" w:rsidP="006E761B">
      <w:pPr>
        <w:ind w:right="-30"/>
      </w:pPr>
    </w:p>
    <w:p w14:paraId="0EAC87B9" w14:textId="77777777" w:rsidR="006E761B" w:rsidRDefault="006E761B" w:rsidP="006E761B">
      <w:pPr>
        <w:ind w:right="-30"/>
      </w:pPr>
    </w:p>
    <w:p w14:paraId="1860D657" w14:textId="77777777" w:rsidR="006E761B" w:rsidRDefault="006E761B" w:rsidP="006E761B">
      <w:pPr>
        <w:ind w:right="-30"/>
      </w:pPr>
    </w:p>
    <w:p w14:paraId="1E4C8E0C" w14:textId="383C154E" w:rsidR="006E761B" w:rsidRDefault="006E761B" w:rsidP="006E761B">
      <w:pPr>
        <w:ind w:right="-30"/>
        <w:jc w:val="center"/>
        <w:sectPr w:rsidR="006E761B">
          <w:headerReference w:type="default" r:id="rId8"/>
          <w:pgSz w:w="11906" w:h="16838"/>
          <w:pgMar w:top="1134" w:right="567" w:bottom="851" w:left="1247" w:header="709" w:footer="709" w:gutter="0"/>
          <w:pgNumType w:start="1"/>
          <w:cols w:space="720"/>
          <w:titlePg/>
        </w:sectPr>
      </w:pPr>
      <w:r>
        <w:t>Минск 2024</w:t>
      </w:r>
    </w:p>
    <w:p w14:paraId="0FEC5D02" w14:textId="08366B83" w:rsidR="0024356D" w:rsidRPr="0006028F" w:rsidRDefault="0024356D" w:rsidP="006E761B">
      <w:pPr>
        <w:tabs>
          <w:tab w:val="left" w:leader="underscore" w:pos="1134"/>
          <w:tab w:val="center" w:pos="4677"/>
          <w:tab w:val="right" w:pos="9355"/>
        </w:tabs>
        <w:spacing w:before="40" w:after="0" w:line="240" w:lineRule="auto"/>
        <w:rPr>
          <w:rFonts w:eastAsia="Calibri" w:cs="Times New Roman"/>
          <w:sz w:val="20"/>
        </w:rPr>
      </w:pPr>
    </w:p>
    <w:bookmarkEnd w:id="2" w:displacedByCustomXml="next"/>
    <w:sdt>
      <w:sdtPr>
        <w:rPr>
          <w:rFonts w:ascii="Times New Roman" w:eastAsiaTheme="minorHAnsi" w:hAnsi="Times New Roman" w:cstheme="minorBidi"/>
          <w:color w:val="auto"/>
          <w:sz w:val="28"/>
          <w:szCs w:val="22"/>
          <w:lang w:eastAsia="en-US"/>
        </w:rPr>
        <w:id w:val="-1806852516"/>
        <w:docPartObj>
          <w:docPartGallery w:val="Table of Contents"/>
          <w:docPartUnique/>
        </w:docPartObj>
      </w:sdtPr>
      <w:sdtEndPr>
        <w:rPr>
          <w:b/>
          <w:bCs/>
        </w:rPr>
      </w:sdtEndPr>
      <w:sdtContent>
        <w:commentRangeStart w:id="3" w:displacedByCustomXml="prev"/>
        <w:p w14:paraId="5E4B1A98" w14:textId="7DCB69BF" w:rsidR="00A979FD" w:rsidRPr="00A979FD" w:rsidRDefault="00A979FD">
          <w:pPr>
            <w:pStyle w:val="ae"/>
            <w:spacing w:before="0"/>
            <w:jc w:val="center"/>
            <w:rPr>
              <w:rFonts w:ascii="Times New Roman" w:hAnsi="Times New Roman" w:cs="Times New Roman"/>
              <w:b/>
              <w:color w:val="000000" w:themeColor="text1"/>
              <w:sz w:val="28"/>
              <w:szCs w:val="28"/>
            </w:rPr>
            <w:pPrChange w:id="4" w:author="Учетная запись Майкрософт" w:date="2024-12-17T12:33:00Z">
              <w:pPr>
                <w:pStyle w:val="ae"/>
                <w:jc w:val="center"/>
              </w:pPr>
            </w:pPrChange>
          </w:pPr>
          <w:r>
            <w:rPr>
              <w:rFonts w:ascii="Times New Roman" w:hAnsi="Times New Roman" w:cs="Times New Roman"/>
              <w:b/>
              <w:color w:val="000000" w:themeColor="text1"/>
              <w:sz w:val="28"/>
              <w:szCs w:val="28"/>
            </w:rPr>
            <w:t>Содержание</w:t>
          </w:r>
          <w:commentRangeEnd w:id="3"/>
          <w:r w:rsidR="00E57BEB">
            <w:rPr>
              <w:rStyle w:val="afe"/>
              <w:rFonts w:ascii="Times New Roman" w:eastAsiaTheme="minorHAnsi" w:hAnsi="Times New Roman" w:cstheme="minorBidi"/>
              <w:color w:val="auto"/>
              <w:lang w:eastAsia="en-US"/>
            </w:rPr>
            <w:commentReference w:id="3"/>
          </w:r>
        </w:p>
        <w:p w14:paraId="4C7447A9" w14:textId="74176513" w:rsidR="000A74F7" w:rsidRDefault="00A979FD" w:rsidP="00B70BDA">
          <w:pPr>
            <w:pStyle w:val="12"/>
            <w:rPr>
              <w:ins w:id="5" w:author="Учетная запись Майкрософт" w:date="2024-12-17T16:30:00Z"/>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ins w:id="6" w:author="Учетная запись Майкрософт" w:date="2024-12-17T16:30:00Z">
            <w:r w:rsidR="000A74F7" w:rsidRPr="007E0BE7">
              <w:rPr>
                <w:rStyle w:val="a7"/>
                <w:noProof/>
              </w:rPr>
              <w:fldChar w:fldCharType="begin"/>
            </w:r>
            <w:r w:rsidR="000A74F7" w:rsidRPr="007E0BE7">
              <w:rPr>
                <w:rStyle w:val="a7"/>
                <w:noProof/>
              </w:rPr>
              <w:instrText xml:space="preserve"> </w:instrText>
            </w:r>
            <w:r w:rsidR="000A74F7">
              <w:rPr>
                <w:noProof/>
              </w:rPr>
              <w:instrText>HYPERLINK \l "_Toc185345459"</w:instrText>
            </w:r>
            <w:r w:rsidR="000A74F7" w:rsidRPr="007E0BE7">
              <w:rPr>
                <w:rStyle w:val="a7"/>
                <w:noProof/>
              </w:rPr>
              <w:instrText xml:space="preserve"> </w:instrText>
            </w:r>
            <w:r w:rsidR="000A74F7" w:rsidRPr="007E0BE7">
              <w:rPr>
                <w:rStyle w:val="a7"/>
                <w:noProof/>
              </w:rPr>
              <w:fldChar w:fldCharType="separate"/>
            </w:r>
            <w:r w:rsidR="000A74F7" w:rsidRPr="007E0BE7">
              <w:rPr>
                <w:rStyle w:val="a7"/>
                <w:noProof/>
              </w:rPr>
              <w:t>Введение</w:t>
            </w:r>
            <w:r w:rsidR="000A74F7">
              <w:rPr>
                <w:noProof/>
                <w:webHidden/>
              </w:rPr>
              <w:tab/>
            </w:r>
            <w:r w:rsidR="000A74F7">
              <w:rPr>
                <w:noProof/>
                <w:webHidden/>
              </w:rPr>
              <w:fldChar w:fldCharType="begin"/>
            </w:r>
            <w:r w:rsidR="000A74F7">
              <w:rPr>
                <w:noProof/>
                <w:webHidden/>
              </w:rPr>
              <w:instrText xml:space="preserve"> PAGEREF _Toc185345459 \h </w:instrText>
            </w:r>
          </w:ins>
          <w:r w:rsidR="000A74F7">
            <w:rPr>
              <w:noProof/>
              <w:webHidden/>
            </w:rPr>
          </w:r>
          <w:r w:rsidR="000A74F7">
            <w:rPr>
              <w:noProof/>
              <w:webHidden/>
            </w:rPr>
            <w:fldChar w:fldCharType="separate"/>
          </w:r>
          <w:r w:rsidR="007E0A70">
            <w:rPr>
              <w:noProof/>
              <w:webHidden/>
            </w:rPr>
            <w:t>5</w:t>
          </w:r>
          <w:ins w:id="7" w:author="Учетная запись Майкрософт" w:date="2024-12-17T16:30:00Z">
            <w:r w:rsidR="000A74F7">
              <w:rPr>
                <w:noProof/>
                <w:webHidden/>
              </w:rPr>
              <w:fldChar w:fldCharType="end"/>
            </w:r>
            <w:r w:rsidR="000A74F7" w:rsidRPr="007E0BE7">
              <w:rPr>
                <w:rStyle w:val="a7"/>
                <w:noProof/>
              </w:rPr>
              <w:fldChar w:fldCharType="end"/>
            </w:r>
          </w:ins>
        </w:p>
        <w:p w14:paraId="23EDFAC8" w14:textId="0EDB97DF" w:rsidR="000A74F7" w:rsidRDefault="000A74F7" w:rsidP="00B70BDA">
          <w:pPr>
            <w:pStyle w:val="12"/>
            <w:tabs>
              <w:tab w:val="left" w:pos="560"/>
            </w:tabs>
            <w:rPr>
              <w:ins w:id="8" w:author="Учетная запись Майкрософт" w:date="2024-12-17T16:30:00Z"/>
              <w:rFonts w:asciiTheme="minorHAnsi" w:eastAsiaTheme="minorEastAsia" w:hAnsiTheme="minorHAnsi"/>
              <w:noProof/>
              <w:sz w:val="22"/>
              <w:lang w:eastAsia="ru-RU"/>
            </w:rPr>
          </w:pPr>
          <w:ins w:id="9"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"_Toc185345460"</w:instrText>
            </w:r>
            <w:r w:rsidRPr="007E0BE7">
              <w:rPr>
                <w:rStyle w:val="a7"/>
                <w:noProof/>
              </w:rPr>
              <w:instrText xml:space="preserve"> </w:instrText>
            </w:r>
            <w:r w:rsidRPr="007E0BE7">
              <w:rPr>
                <w:rStyle w:val="a7"/>
                <w:noProof/>
              </w:rPr>
              <w:fldChar w:fldCharType="separate"/>
            </w:r>
            <w:r w:rsidRPr="007E0BE7">
              <w:rPr>
                <w:rStyle w:val="a7"/>
                <w:noProof/>
              </w:rPr>
              <w:t>1</w:t>
            </w:r>
            <w:r>
              <w:rPr>
                <w:rFonts w:asciiTheme="minorHAnsi" w:eastAsiaTheme="minorEastAsia" w:hAnsiTheme="minorHAnsi"/>
                <w:noProof/>
                <w:sz w:val="22"/>
                <w:lang w:val="en-US" w:eastAsia="ru-RU"/>
              </w:rPr>
              <w:t xml:space="preserve">   </w:t>
            </w:r>
            <w:r w:rsidRPr="007E0BE7">
              <w:rPr>
                <w:rStyle w:val="a7"/>
                <w:bCs/>
                <w:noProof/>
              </w:rPr>
              <w:t>Постановка задачи и анализ требований</w:t>
            </w:r>
            <w:r>
              <w:rPr>
                <w:noProof/>
                <w:webHidden/>
              </w:rPr>
              <w:tab/>
            </w:r>
            <w:r>
              <w:rPr>
                <w:noProof/>
                <w:webHidden/>
              </w:rPr>
              <w:fldChar w:fldCharType="begin"/>
            </w:r>
            <w:r>
              <w:rPr>
                <w:noProof/>
                <w:webHidden/>
              </w:rPr>
              <w:instrText xml:space="preserve"> PAGEREF _Toc185345460 \h </w:instrText>
            </w:r>
          </w:ins>
          <w:r>
            <w:rPr>
              <w:noProof/>
              <w:webHidden/>
            </w:rPr>
          </w:r>
          <w:r>
            <w:rPr>
              <w:noProof/>
              <w:webHidden/>
            </w:rPr>
            <w:fldChar w:fldCharType="separate"/>
          </w:r>
          <w:r w:rsidR="007E0A70">
            <w:rPr>
              <w:noProof/>
              <w:webHidden/>
            </w:rPr>
            <w:t>6</w:t>
          </w:r>
          <w:ins w:id="10" w:author="Учетная запись Майкрософт" w:date="2024-12-17T16:30:00Z">
            <w:r>
              <w:rPr>
                <w:noProof/>
                <w:webHidden/>
              </w:rPr>
              <w:fldChar w:fldCharType="end"/>
            </w:r>
            <w:r w:rsidRPr="007E0BE7">
              <w:rPr>
                <w:rStyle w:val="a7"/>
                <w:noProof/>
              </w:rPr>
              <w:fldChar w:fldCharType="end"/>
            </w:r>
          </w:ins>
        </w:p>
        <w:p w14:paraId="7BBAA311" w14:textId="475289E6" w:rsidR="000A74F7" w:rsidRDefault="000A74F7">
          <w:pPr>
            <w:pStyle w:val="21"/>
            <w:tabs>
              <w:tab w:val="right" w:leader="dot" w:pos="9344"/>
            </w:tabs>
            <w:spacing w:after="0"/>
            <w:rPr>
              <w:ins w:id="11" w:author="Учетная запись Майкрософт" w:date="2024-12-17T16:30:00Z"/>
              <w:rFonts w:asciiTheme="minorHAnsi" w:eastAsiaTheme="minorEastAsia" w:hAnsiTheme="minorHAnsi"/>
              <w:noProof/>
              <w:sz w:val="22"/>
              <w:lang w:eastAsia="ru-RU"/>
            </w:rPr>
            <w:pPrChange w:id="12" w:author="Маргарита Савельева" w:date="2024-12-17T23:20:00Z">
              <w:pPr>
                <w:pStyle w:val="21"/>
                <w:tabs>
                  <w:tab w:val="right" w:leader="dot" w:pos="9344"/>
                </w:tabs>
              </w:pPr>
            </w:pPrChange>
          </w:pPr>
          <w:ins w:id="13"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"_Toc185345461"</w:instrText>
            </w:r>
            <w:r w:rsidRPr="007E0BE7">
              <w:rPr>
                <w:rStyle w:val="a7"/>
                <w:noProof/>
              </w:rPr>
              <w:instrText xml:space="preserve"> </w:instrText>
            </w:r>
            <w:r w:rsidRPr="007E0BE7">
              <w:rPr>
                <w:rStyle w:val="a7"/>
                <w:noProof/>
              </w:rPr>
              <w:fldChar w:fldCharType="separate"/>
            </w:r>
            <w:r w:rsidRPr="007E0BE7">
              <w:rPr>
                <w:rStyle w:val="a7"/>
                <w:noProof/>
              </w:rPr>
              <w:t>1.1 Цели и задачи проекта</w:t>
            </w:r>
            <w:r>
              <w:rPr>
                <w:noProof/>
                <w:webHidden/>
              </w:rPr>
              <w:tab/>
            </w:r>
            <w:r>
              <w:rPr>
                <w:noProof/>
                <w:webHidden/>
              </w:rPr>
              <w:fldChar w:fldCharType="begin"/>
            </w:r>
            <w:r>
              <w:rPr>
                <w:noProof/>
                <w:webHidden/>
              </w:rPr>
              <w:instrText xml:space="preserve"> PAGEREF _Toc185345461 \h </w:instrText>
            </w:r>
          </w:ins>
          <w:r>
            <w:rPr>
              <w:noProof/>
              <w:webHidden/>
            </w:rPr>
          </w:r>
          <w:r>
            <w:rPr>
              <w:noProof/>
              <w:webHidden/>
            </w:rPr>
            <w:fldChar w:fldCharType="separate"/>
          </w:r>
          <w:r w:rsidR="007E0A70">
            <w:rPr>
              <w:noProof/>
              <w:webHidden/>
            </w:rPr>
            <w:t>6</w:t>
          </w:r>
          <w:ins w:id="14" w:author="Учетная запись Майкрософт" w:date="2024-12-17T16:30:00Z">
            <w:r>
              <w:rPr>
                <w:noProof/>
                <w:webHidden/>
              </w:rPr>
              <w:fldChar w:fldCharType="end"/>
            </w:r>
            <w:r w:rsidRPr="007E0BE7">
              <w:rPr>
                <w:rStyle w:val="a7"/>
                <w:noProof/>
              </w:rPr>
              <w:fldChar w:fldCharType="end"/>
            </w:r>
          </w:ins>
        </w:p>
        <w:p w14:paraId="420ED044" w14:textId="26B258F6" w:rsidR="000A74F7" w:rsidRDefault="000A74F7">
          <w:pPr>
            <w:pStyle w:val="21"/>
            <w:tabs>
              <w:tab w:val="right" w:leader="dot" w:pos="9344"/>
            </w:tabs>
            <w:spacing w:after="0"/>
            <w:rPr>
              <w:ins w:id="15" w:author="Учетная запись Майкрософт" w:date="2024-12-17T16:30:00Z"/>
              <w:rFonts w:asciiTheme="minorHAnsi" w:eastAsiaTheme="minorEastAsia" w:hAnsiTheme="minorHAnsi"/>
              <w:noProof/>
              <w:sz w:val="22"/>
              <w:lang w:eastAsia="ru-RU"/>
            </w:rPr>
            <w:pPrChange w:id="16" w:author="Маргарита Савельева" w:date="2024-12-17T23:20:00Z">
              <w:pPr>
                <w:pStyle w:val="21"/>
                <w:tabs>
                  <w:tab w:val="right" w:leader="dot" w:pos="9344"/>
                </w:tabs>
              </w:pPr>
            </w:pPrChange>
          </w:pPr>
          <w:ins w:id="17" w:author="Учетная запись Майкрософт" w:date="2024-12-17T16:30:00Z">
            <w:r w:rsidRPr="000A74F7">
              <w:rPr>
                <w:rStyle w:val="a7"/>
                <w:noProof/>
                <w:u w:val="none"/>
                <w:lang w:val="en-US"/>
                <w:rPrChange w:id="18" w:author="Учетная запись Майкрософт" w:date="2024-12-17T16:30:00Z">
                  <w:rPr>
                    <w:rStyle w:val="a7"/>
                    <w:noProof/>
                    <w:lang w:val="en-US"/>
                  </w:rPr>
                </w:rPrChange>
              </w:rPr>
              <w:t xml:space="preserve">      </w:t>
            </w:r>
            <w:r w:rsidRPr="007E0BE7">
              <w:rPr>
                <w:rStyle w:val="a7"/>
                <w:noProof/>
              </w:rPr>
              <w:fldChar w:fldCharType="begin"/>
            </w:r>
            <w:r w:rsidRPr="007E0BE7">
              <w:rPr>
                <w:rStyle w:val="a7"/>
                <w:noProof/>
              </w:rPr>
              <w:instrText xml:space="preserve"> </w:instrText>
            </w:r>
            <w:r>
              <w:rPr>
                <w:noProof/>
              </w:rPr>
              <w:instrText>HYPERLINK \l "_Toc185345462"</w:instrText>
            </w:r>
            <w:r w:rsidRPr="007E0BE7">
              <w:rPr>
                <w:rStyle w:val="a7"/>
                <w:noProof/>
              </w:rPr>
              <w:instrText xml:space="preserve"> </w:instrText>
            </w:r>
            <w:r w:rsidRPr="007E0BE7">
              <w:rPr>
                <w:rStyle w:val="a7"/>
                <w:noProof/>
              </w:rPr>
              <w:fldChar w:fldCharType="separate"/>
            </w:r>
            <w:r w:rsidRPr="007E0BE7">
              <w:rPr>
                <w:rStyle w:val="a7"/>
                <w:noProof/>
              </w:rPr>
              <w:t>1.2 Аналитический обзор аналогов</w:t>
            </w:r>
            <w:r>
              <w:rPr>
                <w:noProof/>
                <w:webHidden/>
              </w:rPr>
              <w:tab/>
            </w:r>
            <w:r>
              <w:rPr>
                <w:noProof/>
                <w:webHidden/>
              </w:rPr>
              <w:fldChar w:fldCharType="begin"/>
            </w:r>
            <w:r>
              <w:rPr>
                <w:noProof/>
                <w:webHidden/>
              </w:rPr>
              <w:instrText xml:space="preserve"> PAGEREF _Toc185345462 \h </w:instrText>
            </w:r>
          </w:ins>
          <w:r>
            <w:rPr>
              <w:noProof/>
              <w:webHidden/>
            </w:rPr>
          </w:r>
          <w:r>
            <w:rPr>
              <w:noProof/>
              <w:webHidden/>
            </w:rPr>
            <w:fldChar w:fldCharType="separate"/>
          </w:r>
          <w:r w:rsidR="007E0A70">
            <w:rPr>
              <w:noProof/>
              <w:webHidden/>
            </w:rPr>
            <w:t>6</w:t>
          </w:r>
          <w:ins w:id="19" w:author="Учетная запись Майкрософт" w:date="2024-12-17T16:30:00Z">
            <w:r>
              <w:rPr>
                <w:noProof/>
                <w:webHidden/>
              </w:rPr>
              <w:fldChar w:fldCharType="end"/>
            </w:r>
            <w:r w:rsidRPr="007E0BE7">
              <w:rPr>
                <w:rStyle w:val="a7"/>
                <w:noProof/>
              </w:rPr>
              <w:fldChar w:fldCharType="end"/>
            </w:r>
          </w:ins>
        </w:p>
        <w:p w14:paraId="4D589BBE" w14:textId="0F3C993C" w:rsidR="000A74F7" w:rsidRDefault="000A74F7">
          <w:pPr>
            <w:pStyle w:val="21"/>
            <w:tabs>
              <w:tab w:val="right" w:leader="dot" w:pos="9344"/>
            </w:tabs>
            <w:spacing w:after="0"/>
            <w:rPr>
              <w:ins w:id="20" w:author="Учетная запись Майкрософт" w:date="2024-12-17T16:30:00Z"/>
              <w:rFonts w:asciiTheme="minorHAnsi" w:eastAsiaTheme="minorEastAsia" w:hAnsiTheme="minorHAnsi"/>
              <w:noProof/>
              <w:sz w:val="22"/>
              <w:lang w:eastAsia="ru-RU"/>
            </w:rPr>
            <w:pPrChange w:id="21" w:author="Маргарита Савельева" w:date="2024-12-17T23:20:00Z">
              <w:pPr>
                <w:pStyle w:val="21"/>
                <w:tabs>
                  <w:tab w:val="right" w:leader="dot" w:pos="9344"/>
                </w:tabs>
              </w:pPr>
            </w:pPrChange>
          </w:pPr>
          <w:ins w:id="22" w:author="Учетная запись Майкрософт" w:date="2024-12-17T16:30:00Z">
            <w:r w:rsidRPr="000A74F7">
              <w:rPr>
                <w:rStyle w:val="a7"/>
                <w:noProof/>
                <w:u w:val="none"/>
                <w:lang w:val="en-US"/>
                <w:rPrChange w:id="23" w:author="Учетная запись Майкрософт" w:date="2024-12-17T16:31:00Z">
                  <w:rPr>
                    <w:rStyle w:val="a7"/>
                    <w:noProof/>
                    <w:lang w:val="en-US"/>
                  </w:rPr>
                </w:rPrChange>
              </w:rPr>
              <w:t xml:space="preserve">      </w:t>
            </w:r>
            <w:r w:rsidRPr="007E0BE7">
              <w:rPr>
                <w:rStyle w:val="a7"/>
                <w:noProof/>
              </w:rPr>
              <w:fldChar w:fldCharType="begin"/>
            </w:r>
            <w:r w:rsidRPr="007E0BE7">
              <w:rPr>
                <w:rStyle w:val="a7"/>
                <w:noProof/>
              </w:rPr>
              <w:instrText xml:space="preserve"> </w:instrText>
            </w:r>
            <w:r>
              <w:rPr>
                <w:noProof/>
              </w:rPr>
              <w:instrText>HYPERLINK \l "_Toc185345463"</w:instrText>
            </w:r>
            <w:r w:rsidRPr="007E0BE7">
              <w:rPr>
                <w:rStyle w:val="a7"/>
                <w:noProof/>
              </w:rPr>
              <w:instrText xml:space="preserve"> </w:instrText>
            </w:r>
            <w:r w:rsidRPr="007E0BE7">
              <w:rPr>
                <w:rStyle w:val="a7"/>
                <w:noProof/>
              </w:rPr>
              <w:fldChar w:fldCharType="separate"/>
            </w:r>
            <w:r w:rsidRPr="007E0BE7">
              <w:rPr>
                <w:rStyle w:val="a7"/>
                <w:noProof/>
              </w:rPr>
              <w:t>1.2.1 Аналог «Spotify»</w:t>
            </w:r>
            <w:r>
              <w:rPr>
                <w:noProof/>
                <w:webHidden/>
              </w:rPr>
              <w:tab/>
            </w:r>
            <w:r>
              <w:rPr>
                <w:noProof/>
                <w:webHidden/>
              </w:rPr>
              <w:fldChar w:fldCharType="begin"/>
            </w:r>
            <w:r>
              <w:rPr>
                <w:noProof/>
                <w:webHidden/>
              </w:rPr>
              <w:instrText xml:space="preserve"> PAGEREF _Toc185345463 \h </w:instrText>
            </w:r>
          </w:ins>
          <w:r>
            <w:rPr>
              <w:noProof/>
              <w:webHidden/>
            </w:rPr>
          </w:r>
          <w:r>
            <w:rPr>
              <w:noProof/>
              <w:webHidden/>
            </w:rPr>
            <w:fldChar w:fldCharType="separate"/>
          </w:r>
          <w:r w:rsidR="007E0A70">
            <w:rPr>
              <w:noProof/>
              <w:webHidden/>
            </w:rPr>
            <w:t>7</w:t>
          </w:r>
          <w:ins w:id="24" w:author="Учетная запись Майкрософт" w:date="2024-12-17T16:30:00Z">
            <w:r>
              <w:rPr>
                <w:noProof/>
                <w:webHidden/>
              </w:rPr>
              <w:fldChar w:fldCharType="end"/>
            </w:r>
            <w:r w:rsidRPr="007E0BE7">
              <w:rPr>
                <w:rStyle w:val="a7"/>
                <w:noProof/>
              </w:rPr>
              <w:fldChar w:fldCharType="end"/>
            </w:r>
          </w:ins>
        </w:p>
        <w:p w14:paraId="5B5B9619" w14:textId="06968849" w:rsidR="000A74F7" w:rsidRDefault="000A74F7">
          <w:pPr>
            <w:pStyle w:val="21"/>
            <w:tabs>
              <w:tab w:val="right" w:leader="dot" w:pos="9344"/>
            </w:tabs>
            <w:spacing w:after="0"/>
            <w:rPr>
              <w:ins w:id="25" w:author="Учетная запись Майкрософт" w:date="2024-12-17T16:30:00Z"/>
              <w:rFonts w:asciiTheme="minorHAnsi" w:eastAsiaTheme="minorEastAsia" w:hAnsiTheme="minorHAnsi"/>
              <w:noProof/>
              <w:sz w:val="22"/>
              <w:lang w:eastAsia="ru-RU"/>
            </w:rPr>
            <w:pPrChange w:id="26" w:author="Маргарита Савельева" w:date="2024-12-17T23:20:00Z">
              <w:pPr>
                <w:pStyle w:val="21"/>
                <w:tabs>
                  <w:tab w:val="right" w:leader="dot" w:pos="9344"/>
                </w:tabs>
              </w:pPr>
            </w:pPrChange>
          </w:pPr>
          <w:ins w:id="27" w:author="Учетная запись Майкрософт" w:date="2024-12-17T16:31:00Z">
            <w:r w:rsidRPr="000A74F7">
              <w:rPr>
                <w:rStyle w:val="a7"/>
                <w:noProof/>
                <w:u w:val="none"/>
                <w:lang w:val="en-US"/>
                <w:rPrChange w:id="28" w:author="Учетная запись Майкрософт" w:date="2024-12-17T16:31:00Z">
                  <w:rPr>
                    <w:rStyle w:val="a7"/>
                    <w:noProof/>
                    <w:lang w:val="en-US"/>
                  </w:rPr>
                </w:rPrChange>
              </w:rPr>
              <w:t xml:space="preserve">      </w:t>
            </w:r>
          </w:ins>
          <w:ins w:id="29"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"_Toc185345464"</w:instrText>
            </w:r>
            <w:r w:rsidRPr="007E0BE7">
              <w:rPr>
                <w:rStyle w:val="a7"/>
                <w:noProof/>
              </w:rPr>
              <w:instrText xml:space="preserve"> </w:instrText>
            </w:r>
            <w:r w:rsidRPr="007E0BE7">
              <w:rPr>
                <w:rStyle w:val="a7"/>
                <w:noProof/>
              </w:rPr>
              <w:fldChar w:fldCharType="separate"/>
            </w:r>
            <w:r w:rsidRPr="007E0BE7">
              <w:rPr>
                <w:rStyle w:val="a7"/>
                <w:rFonts w:eastAsiaTheme="majorEastAsia"/>
                <w:bCs/>
                <w:noProof/>
              </w:rPr>
              <w:t>1.2.2 Аналог «Яндекс Музыка»</w:t>
            </w:r>
            <w:r>
              <w:rPr>
                <w:noProof/>
                <w:webHidden/>
              </w:rPr>
              <w:tab/>
            </w:r>
            <w:r>
              <w:rPr>
                <w:noProof/>
                <w:webHidden/>
              </w:rPr>
              <w:fldChar w:fldCharType="begin"/>
            </w:r>
            <w:r>
              <w:rPr>
                <w:noProof/>
                <w:webHidden/>
              </w:rPr>
              <w:instrText xml:space="preserve"> PAGEREF _Toc185345464 \h </w:instrText>
            </w:r>
          </w:ins>
          <w:r>
            <w:rPr>
              <w:noProof/>
              <w:webHidden/>
            </w:rPr>
          </w:r>
          <w:r>
            <w:rPr>
              <w:noProof/>
              <w:webHidden/>
            </w:rPr>
            <w:fldChar w:fldCharType="separate"/>
          </w:r>
          <w:r w:rsidR="007E0A70">
            <w:rPr>
              <w:noProof/>
              <w:webHidden/>
            </w:rPr>
            <w:t>7</w:t>
          </w:r>
          <w:ins w:id="30" w:author="Учетная запись Майкрософт" w:date="2024-12-17T16:30:00Z">
            <w:r>
              <w:rPr>
                <w:noProof/>
                <w:webHidden/>
              </w:rPr>
              <w:fldChar w:fldCharType="end"/>
            </w:r>
            <w:r w:rsidRPr="007E0BE7">
              <w:rPr>
                <w:rStyle w:val="a7"/>
                <w:noProof/>
              </w:rPr>
              <w:fldChar w:fldCharType="end"/>
            </w:r>
          </w:ins>
        </w:p>
        <w:p w14:paraId="639A2142" w14:textId="39D0BB9D" w:rsidR="000A74F7" w:rsidRDefault="000A74F7">
          <w:pPr>
            <w:pStyle w:val="21"/>
            <w:tabs>
              <w:tab w:val="left" w:pos="1100"/>
              <w:tab w:val="right" w:leader="dot" w:pos="9344"/>
            </w:tabs>
            <w:spacing w:after="0"/>
            <w:rPr>
              <w:ins w:id="31" w:author="Учетная запись Майкрософт" w:date="2024-12-17T16:30:00Z"/>
              <w:rFonts w:asciiTheme="minorHAnsi" w:eastAsiaTheme="minorEastAsia" w:hAnsiTheme="minorHAnsi"/>
              <w:noProof/>
              <w:sz w:val="22"/>
              <w:lang w:eastAsia="ru-RU"/>
            </w:rPr>
            <w:pPrChange w:id="32" w:author="Маргарита Савельева" w:date="2024-12-17T23:20:00Z">
              <w:pPr>
                <w:pStyle w:val="21"/>
                <w:tabs>
                  <w:tab w:val="left" w:pos="1100"/>
                  <w:tab w:val="right" w:leader="dot" w:pos="9344"/>
                </w:tabs>
              </w:pPr>
            </w:pPrChange>
          </w:pPr>
          <w:ins w:id="33" w:author="Учетная запись Майкрософт" w:date="2024-12-17T16:31:00Z">
            <w:r w:rsidRPr="000A74F7">
              <w:rPr>
                <w:rStyle w:val="a7"/>
                <w:noProof/>
                <w:u w:val="none"/>
                <w:lang w:val="en-US"/>
                <w:rPrChange w:id="34" w:author="Учетная запись Майкрософт" w:date="2024-12-17T16:31:00Z">
                  <w:rPr>
                    <w:rStyle w:val="a7"/>
                    <w:noProof/>
                    <w:lang w:val="en-US"/>
                  </w:rPr>
                </w:rPrChange>
              </w:rPr>
              <w:t xml:space="preserve">      </w:t>
            </w:r>
          </w:ins>
          <w:ins w:id="35"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"_Toc185345465"</w:instrText>
            </w:r>
            <w:r w:rsidRPr="007E0BE7">
              <w:rPr>
                <w:rStyle w:val="a7"/>
                <w:noProof/>
              </w:rPr>
              <w:instrText xml:space="preserve"> </w:instrText>
            </w:r>
            <w:r w:rsidRPr="007E0BE7">
              <w:rPr>
                <w:rStyle w:val="a7"/>
                <w:noProof/>
              </w:rPr>
              <w:fldChar w:fldCharType="separate"/>
            </w:r>
            <w:r w:rsidRPr="007E0BE7">
              <w:rPr>
                <w:rStyle w:val="a7"/>
                <w:rFonts w:eastAsiaTheme="majorEastAsia"/>
                <w:bCs/>
                <w:noProof/>
              </w:rPr>
              <w:t>1.2.3Аналог «</w:t>
            </w:r>
            <w:r w:rsidRPr="007E0BE7">
              <w:rPr>
                <w:rStyle w:val="a7"/>
                <w:rFonts w:eastAsiaTheme="majorEastAsia"/>
                <w:bCs/>
                <w:noProof/>
                <w:lang w:val="en-US"/>
              </w:rPr>
              <w:t>SoundCloud</w:t>
            </w:r>
            <w:r w:rsidRPr="007E0BE7">
              <w:rPr>
                <w:rStyle w:val="a7"/>
                <w:rFonts w:eastAsiaTheme="majorEastAsia"/>
                <w:bCs/>
                <w:noProof/>
              </w:rPr>
              <w:t>»</w:t>
            </w:r>
            <w:r>
              <w:rPr>
                <w:noProof/>
                <w:webHidden/>
              </w:rPr>
              <w:tab/>
            </w:r>
            <w:r>
              <w:rPr>
                <w:noProof/>
                <w:webHidden/>
              </w:rPr>
              <w:fldChar w:fldCharType="begin"/>
            </w:r>
            <w:r>
              <w:rPr>
                <w:noProof/>
                <w:webHidden/>
              </w:rPr>
              <w:instrText xml:space="preserve"> PAGEREF _Toc185345465 \h </w:instrText>
            </w:r>
          </w:ins>
          <w:r>
            <w:rPr>
              <w:noProof/>
              <w:webHidden/>
            </w:rPr>
          </w:r>
          <w:r>
            <w:rPr>
              <w:noProof/>
              <w:webHidden/>
            </w:rPr>
            <w:fldChar w:fldCharType="separate"/>
          </w:r>
          <w:r w:rsidR="007E0A70">
            <w:rPr>
              <w:noProof/>
              <w:webHidden/>
            </w:rPr>
            <w:t>8</w:t>
          </w:r>
          <w:ins w:id="36" w:author="Учетная запись Майкрософт" w:date="2024-12-17T16:30:00Z">
            <w:r>
              <w:rPr>
                <w:noProof/>
                <w:webHidden/>
              </w:rPr>
              <w:fldChar w:fldCharType="end"/>
            </w:r>
            <w:r w:rsidRPr="007E0BE7">
              <w:rPr>
                <w:rStyle w:val="a7"/>
                <w:noProof/>
              </w:rPr>
              <w:fldChar w:fldCharType="end"/>
            </w:r>
          </w:ins>
        </w:p>
        <w:p w14:paraId="2AFADB90" w14:textId="60BF7FBF" w:rsidR="000A74F7" w:rsidRDefault="000A74F7">
          <w:pPr>
            <w:pStyle w:val="21"/>
            <w:tabs>
              <w:tab w:val="right" w:leader="dot" w:pos="9344"/>
            </w:tabs>
            <w:spacing w:after="0"/>
            <w:rPr>
              <w:ins w:id="37" w:author="Учетная запись Майкрософт" w:date="2024-12-17T16:30:00Z"/>
              <w:rFonts w:asciiTheme="minorHAnsi" w:eastAsiaTheme="minorEastAsia" w:hAnsiTheme="minorHAnsi"/>
              <w:noProof/>
              <w:sz w:val="22"/>
              <w:lang w:eastAsia="ru-RU"/>
            </w:rPr>
            <w:pPrChange w:id="38" w:author="Маргарита Савельева" w:date="2024-12-17T23:20:00Z">
              <w:pPr>
                <w:pStyle w:val="21"/>
                <w:tabs>
                  <w:tab w:val="right" w:leader="dot" w:pos="9344"/>
                </w:tabs>
              </w:pPr>
            </w:pPrChange>
          </w:pPr>
          <w:ins w:id="39"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"_Toc185345466"</w:instrText>
            </w:r>
            <w:r w:rsidRPr="007E0BE7">
              <w:rPr>
                <w:rStyle w:val="a7"/>
                <w:noProof/>
              </w:rPr>
              <w:instrText xml:space="preserve"> </w:instrText>
            </w:r>
            <w:r w:rsidRPr="007E0BE7">
              <w:rPr>
                <w:rStyle w:val="a7"/>
                <w:noProof/>
              </w:rPr>
              <w:fldChar w:fldCharType="separate"/>
            </w:r>
            <w:r w:rsidRPr="007E0BE7">
              <w:rPr>
                <w:rStyle w:val="a7"/>
                <w:noProof/>
              </w:rPr>
              <w:t>1.3 Вывод по разделу</w:t>
            </w:r>
            <w:r>
              <w:rPr>
                <w:noProof/>
                <w:webHidden/>
              </w:rPr>
              <w:tab/>
            </w:r>
            <w:r>
              <w:rPr>
                <w:noProof/>
                <w:webHidden/>
              </w:rPr>
              <w:fldChar w:fldCharType="begin"/>
            </w:r>
            <w:r>
              <w:rPr>
                <w:noProof/>
                <w:webHidden/>
              </w:rPr>
              <w:instrText xml:space="preserve"> PAGEREF _Toc185345466 \h </w:instrText>
            </w:r>
          </w:ins>
          <w:r>
            <w:rPr>
              <w:noProof/>
              <w:webHidden/>
            </w:rPr>
          </w:r>
          <w:r>
            <w:rPr>
              <w:noProof/>
              <w:webHidden/>
            </w:rPr>
            <w:fldChar w:fldCharType="separate"/>
          </w:r>
          <w:r w:rsidR="007E0A70">
            <w:rPr>
              <w:noProof/>
              <w:webHidden/>
            </w:rPr>
            <w:t>9</w:t>
          </w:r>
          <w:ins w:id="40" w:author="Учетная запись Майкрософт" w:date="2024-12-17T16:30:00Z">
            <w:r>
              <w:rPr>
                <w:noProof/>
                <w:webHidden/>
              </w:rPr>
              <w:fldChar w:fldCharType="end"/>
            </w:r>
            <w:r w:rsidRPr="007E0BE7">
              <w:rPr>
                <w:rStyle w:val="a7"/>
                <w:noProof/>
              </w:rPr>
              <w:fldChar w:fldCharType="end"/>
            </w:r>
          </w:ins>
        </w:p>
        <w:p w14:paraId="74C5DD14" w14:textId="397C4BC5" w:rsidR="000A74F7" w:rsidRDefault="000A74F7" w:rsidP="00B70BDA">
          <w:pPr>
            <w:pStyle w:val="12"/>
            <w:tabs>
              <w:tab w:val="left" w:pos="560"/>
            </w:tabs>
            <w:rPr>
              <w:ins w:id="41" w:author="Учетная запись Майкрософт" w:date="2024-12-17T16:30:00Z"/>
              <w:rFonts w:asciiTheme="minorHAnsi" w:eastAsiaTheme="minorEastAsia" w:hAnsiTheme="minorHAnsi"/>
              <w:noProof/>
              <w:sz w:val="22"/>
              <w:lang w:eastAsia="ru-RU"/>
            </w:rPr>
          </w:pPr>
          <w:ins w:id="42"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"_Toc185345467"</w:instrText>
            </w:r>
            <w:r w:rsidRPr="007E0BE7">
              <w:rPr>
                <w:rStyle w:val="a7"/>
                <w:noProof/>
              </w:rPr>
              <w:instrText xml:space="preserve"> </w:instrText>
            </w:r>
            <w:r w:rsidRPr="007E0BE7">
              <w:rPr>
                <w:rStyle w:val="a7"/>
                <w:noProof/>
              </w:rPr>
              <w:fldChar w:fldCharType="separate"/>
            </w:r>
            <w:r w:rsidRPr="007E0BE7">
              <w:rPr>
                <w:rStyle w:val="a7"/>
                <w:rFonts w:cs="Times New Roman"/>
                <w:bCs/>
                <w:noProof/>
              </w:rPr>
              <w:t>2</w:t>
            </w:r>
          </w:ins>
          <w:ins w:id="43" w:author="Учетная запись Майкрософт" w:date="2024-12-17T16:31:00Z">
            <w:r>
              <w:rPr>
                <w:rFonts w:asciiTheme="minorHAnsi" w:eastAsiaTheme="minorEastAsia" w:hAnsiTheme="minorHAnsi"/>
                <w:noProof/>
                <w:sz w:val="22"/>
                <w:lang w:val="en-US" w:eastAsia="ru-RU"/>
              </w:rPr>
              <w:t xml:space="preserve">   </w:t>
            </w:r>
          </w:ins>
          <w:ins w:id="44" w:author="Учетная запись Майкрософт" w:date="2024-12-17T16:30:00Z">
            <w:r w:rsidRPr="007E0BE7">
              <w:rPr>
                <w:rStyle w:val="a7"/>
                <w:rFonts w:cs="Times New Roman"/>
                <w:bCs/>
                <w:noProof/>
              </w:rPr>
              <w:t>Проектирование и разработка базы данных</w:t>
            </w:r>
            <w:r>
              <w:rPr>
                <w:noProof/>
                <w:webHidden/>
              </w:rPr>
              <w:tab/>
            </w:r>
            <w:r>
              <w:rPr>
                <w:noProof/>
                <w:webHidden/>
              </w:rPr>
              <w:fldChar w:fldCharType="begin"/>
            </w:r>
            <w:r>
              <w:rPr>
                <w:noProof/>
                <w:webHidden/>
              </w:rPr>
              <w:instrText xml:space="preserve"> PAGEREF _Toc185345467 \h </w:instrText>
            </w:r>
          </w:ins>
          <w:r>
            <w:rPr>
              <w:noProof/>
              <w:webHidden/>
            </w:rPr>
          </w:r>
          <w:r>
            <w:rPr>
              <w:noProof/>
              <w:webHidden/>
            </w:rPr>
            <w:fldChar w:fldCharType="separate"/>
          </w:r>
          <w:r w:rsidR="007E0A70">
            <w:rPr>
              <w:noProof/>
              <w:webHidden/>
            </w:rPr>
            <w:t>10</w:t>
          </w:r>
          <w:ins w:id="45" w:author="Учетная запись Майкрософт" w:date="2024-12-17T16:30:00Z">
            <w:r>
              <w:rPr>
                <w:noProof/>
                <w:webHidden/>
              </w:rPr>
              <w:fldChar w:fldCharType="end"/>
            </w:r>
            <w:r w:rsidRPr="007E0BE7">
              <w:rPr>
                <w:rStyle w:val="a7"/>
                <w:noProof/>
              </w:rPr>
              <w:fldChar w:fldCharType="end"/>
            </w:r>
          </w:ins>
        </w:p>
        <w:p w14:paraId="65BF4A30" w14:textId="1BCACD66" w:rsidR="000A74F7" w:rsidRDefault="000A74F7">
          <w:pPr>
            <w:pStyle w:val="21"/>
            <w:tabs>
              <w:tab w:val="right" w:leader="dot" w:pos="9344"/>
            </w:tabs>
            <w:spacing w:after="0"/>
            <w:rPr>
              <w:ins w:id="46" w:author="Учетная запись Майкрософт" w:date="2024-12-17T16:30:00Z"/>
              <w:rFonts w:asciiTheme="minorHAnsi" w:eastAsiaTheme="minorEastAsia" w:hAnsiTheme="minorHAnsi"/>
              <w:noProof/>
              <w:sz w:val="22"/>
              <w:lang w:eastAsia="ru-RU"/>
            </w:rPr>
            <w:pPrChange w:id="47" w:author="Маргарита Савельева" w:date="2024-12-17T23:20:00Z">
              <w:pPr>
                <w:pStyle w:val="21"/>
                <w:tabs>
                  <w:tab w:val="right" w:leader="dot" w:pos="9344"/>
                </w:tabs>
              </w:pPr>
            </w:pPrChange>
          </w:pPr>
          <w:ins w:id="48"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"_Toc185345468"</w:instrText>
            </w:r>
            <w:r w:rsidRPr="007E0BE7">
              <w:rPr>
                <w:rStyle w:val="a7"/>
                <w:noProof/>
              </w:rPr>
              <w:instrText xml:space="preserve"> </w:instrText>
            </w:r>
            <w:r w:rsidRPr="007E0BE7">
              <w:rPr>
                <w:rStyle w:val="a7"/>
                <w:noProof/>
              </w:rPr>
              <w:fldChar w:fldCharType="separate"/>
            </w:r>
            <w:r w:rsidRPr="007E0BE7">
              <w:rPr>
                <w:rStyle w:val="a7"/>
                <w:rFonts w:eastAsiaTheme="majorEastAsia"/>
                <w:bCs/>
                <w:noProof/>
              </w:rPr>
              <w:t>2.1 Роли и пользователи</w:t>
            </w:r>
            <w:r>
              <w:rPr>
                <w:noProof/>
                <w:webHidden/>
              </w:rPr>
              <w:tab/>
            </w:r>
            <w:r>
              <w:rPr>
                <w:noProof/>
                <w:webHidden/>
              </w:rPr>
              <w:fldChar w:fldCharType="begin"/>
            </w:r>
            <w:r>
              <w:rPr>
                <w:noProof/>
                <w:webHidden/>
              </w:rPr>
              <w:instrText xml:space="preserve"> PAGEREF _Toc185345468 \h </w:instrText>
            </w:r>
          </w:ins>
          <w:r>
            <w:rPr>
              <w:noProof/>
              <w:webHidden/>
            </w:rPr>
          </w:r>
          <w:r>
            <w:rPr>
              <w:noProof/>
              <w:webHidden/>
            </w:rPr>
            <w:fldChar w:fldCharType="separate"/>
          </w:r>
          <w:r w:rsidR="007E0A70">
            <w:rPr>
              <w:noProof/>
              <w:webHidden/>
            </w:rPr>
            <w:t>10</w:t>
          </w:r>
          <w:ins w:id="49" w:author="Учетная запись Майкрософт" w:date="2024-12-17T16:30:00Z">
            <w:r>
              <w:rPr>
                <w:noProof/>
                <w:webHidden/>
              </w:rPr>
              <w:fldChar w:fldCharType="end"/>
            </w:r>
            <w:r w:rsidRPr="007E0BE7">
              <w:rPr>
                <w:rStyle w:val="a7"/>
                <w:noProof/>
              </w:rPr>
              <w:fldChar w:fldCharType="end"/>
            </w:r>
          </w:ins>
        </w:p>
        <w:p w14:paraId="768E1270" w14:textId="1D4A116C" w:rsidR="000A74F7" w:rsidRDefault="000A74F7">
          <w:pPr>
            <w:pStyle w:val="21"/>
            <w:tabs>
              <w:tab w:val="right" w:leader="dot" w:pos="9344"/>
            </w:tabs>
            <w:spacing w:after="0"/>
            <w:rPr>
              <w:ins w:id="50" w:author="Учетная запись Майкрософт" w:date="2024-12-17T16:30:00Z"/>
              <w:rFonts w:asciiTheme="minorHAnsi" w:eastAsiaTheme="minorEastAsia" w:hAnsiTheme="minorHAnsi"/>
              <w:noProof/>
              <w:sz w:val="22"/>
              <w:lang w:eastAsia="ru-RU"/>
            </w:rPr>
            <w:pPrChange w:id="51" w:author="Маргарита Савельева" w:date="2024-12-17T23:20:00Z">
              <w:pPr>
                <w:pStyle w:val="21"/>
                <w:tabs>
                  <w:tab w:val="right" w:leader="dot" w:pos="9344"/>
                </w:tabs>
              </w:pPr>
            </w:pPrChange>
          </w:pPr>
          <w:ins w:id="52"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"_Toc185345469"</w:instrText>
            </w:r>
            <w:r w:rsidRPr="007E0BE7">
              <w:rPr>
                <w:rStyle w:val="a7"/>
                <w:noProof/>
              </w:rPr>
              <w:instrText xml:space="preserve"> </w:instrText>
            </w:r>
            <w:r w:rsidRPr="007E0BE7">
              <w:rPr>
                <w:rStyle w:val="a7"/>
                <w:noProof/>
              </w:rPr>
              <w:fldChar w:fldCharType="separate"/>
            </w:r>
            <w:r w:rsidRPr="007E0BE7">
              <w:rPr>
                <w:rStyle w:val="a7"/>
                <w:rFonts w:eastAsiaTheme="majorEastAsia"/>
                <w:bCs/>
                <w:noProof/>
              </w:rPr>
              <w:t>2.2 Привилегии</w:t>
            </w:r>
            <w:r>
              <w:rPr>
                <w:noProof/>
                <w:webHidden/>
              </w:rPr>
              <w:tab/>
            </w:r>
            <w:r>
              <w:rPr>
                <w:noProof/>
                <w:webHidden/>
              </w:rPr>
              <w:fldChar w:fldCharType="begin"/>
            </w:r>
            <w:r>
              <w:rPr>
                <w:noProof/>
                <w:webHidden/>
              </w:rPr>
              <w:instrText xml:space="preserve"> PAGEREF _Toc185345469 \h </w:instrText>
            </w:r>
          </w:ins>
          <w:r>
            <w:rPr>
              <w:noProof/>
              <w:webHidden/>
            </w:rPr>
          </w:r>
          <w:r>
            <w:rPr>
              <w:noProof/>
              <w:webHidden/>
            </w:rPr>
            <w:fldChar w:fldCharType="separate"/>
          </w:r>
          <w:r w:rsidR="007E0A70">
            <w:rPr>
              <w:noProof/>
              <w:webHidden/>
            </w:rPr>
            <w:t>11</w:t>
          </w:r>
          <w:ins w:id="53" w:author="Учетная запись Майкрософт" w:date="2024-12-17T16:30:00Z">
            <w:r>
              <w:rPr>
                <w:noProof/>
                <w:webHidden/>
              </w:rPr>
              <w:fldChar w:fldCharType="end"/>
            </w:r>
            <w:r w:rsidRPr="007E0BE7">
              <w:rPr>
                <w:rStyle w:val="a7"/>
                <w:noProof/>
              </w:rPr>
              <w:fldChar w:fldCharType="end"/>
            </w:r>
          </w:ins>
        </w:p>
        <w:p w14:paraId="43664E52" w14:textId="1C0BBD9A" w:rsidR="000A74F7" w:rsidRDefault="000A74F7">
          <w:pPr>
            <w:pStyle w:val="21"/>
            <w:tabs>
              <w:tab w:val="right" w:leader="dot" w:pos="9344"/>
            </w:tabs>
            <w:spacing w:after="0"/>
            <w:rPr>
              <w:ins w:id="54" w:author="Учетная запись Майкрософт" w:date="2024-12-17T16:30:00Z"/>
              <w:rFonts w:asciiTheme="minorHAnsi" w:eastAsiaTheme="minorEastAsia" w:hAnsiTheme="minorHAnsi"/>
              <w:noProof/>
              <w:sz w:val="22"/>
              <w:lang w:eastAsia="ru-RU"/>
            </w:rPr>
            <w:pPrChange w:id="55" w:author="Маргарита Савельева" w:date="2024-12-17T23:20:00Z">
              <w:pPr>
                <w:pStyle w:val="21"/>
                <w:tabs>
                  <w:tab w:val="right" w:leader="dot" w:pos="9344"/>
                </w:tabs>
              </w:pPr>
            </w:pPrChange>
          </w:pPr>
          <w:ins w:id="56"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"_Toc185345470"</w:instrText>
            </w:r>
            <w:r w:rsidRPr="007E0BE7">
              <w:rPr>
                <w:rStyle w:val="a7"/>
                <w:noProof/>
              </w:rPr>
              <w:instrText xml:space="preserve"> </w:instrText>
            </w:r>
            <w:r w:rsidRPr="007E0BE7">
              <w:rPr>
                <w:rStyle w:val="a7"/>
                <w:noProof/>
              </w:rPr>
              <w:fldChar w:fldCharType="separate"/>
            </w:r>
            <w:r w:rsidRPr="007E0BE7">
              <w:rPr>
                <w:rStyle w:val="a7"/>
                <w:rFonts w:eastAsiaTheme="majorEastAsia"/>
                <w:bCs/>
                <w:noProof/>
              </w:rPr>
              <w:t>2.3 Вывод по разделу</w:t>
            </w:r>
            <w:r>
              <w:rPr>
                <w:noProof/>
                <w:webHidden/>
              </w:rPr>
              <w:tab/>
            </w:r>
            <w:r>
              <w:rPr>
                <w:noProof/>
                <w:webHidden/>
              </w:rPr>
              <w:fldChar w:fldCharType="begin"/>
            </w:r>
            <w:r>
              <w:rPr>
                <w:noProof/>
                <w:webHidden/>
              </w:rPr>
              <w:instrText xml:space="preserve"> PAGEREF _Toc185345470 \h </w:instrText>
            </w:r>
          </w:ins>
          <w:r>
            <w:rPr>
              <w:noProof/>
              <w:webHidden/>
            </w:rPr>
          </w:r>
          <w:r>
            <w:rPr>
              <w:noProof/>
              <w:webHidden/>
            </w:rPr>
            <w:fldChar w:fldCharType="separate"/>
          </w:r>
          <w:r w:rsidR="007E0A70">
            <w:rPr>
              <w:noProof/>
              <w:webHidden/>
            </w:rPr>
            <w:t>12</w:t>
          </w:r>
          <w:ins w:id="57" w:author="Учетная запись Майкрософт" w:date="2024-12-17T16:30:00Z">
            <w:r>
              <w:rPr>
                <w:noProof/>
                <w:webHidden/>
              </w:rPr>
              <w:fldChar w:fldCharType="end"/>
            </w:r>
            <w:r w:rsidRPr="007E0BE7">
              <w:rPr>
                <w:rStyle w:val="a7"/>
                <w:noProof/>
              </w:rPr>
              <w:fldChar w:fldCharType="end"/>
            </w:r>
          </w:ins>
        </w:p>
        <w:p w14:paraId="46D76E8A" w14:textId="7994AED5" w:rsidR="000A74F7" w:rsidRDefault="000A74F7" w:rsidP="00B70BDA">
          <w:pPr>
            <w:pStyle w:val="12"/>
            <w:rPr>
              <w:ins w:id="58" w:author="Учетная запись Майкрософт" w:date="2024-12-17T16:30:00Z"/>
              <w:rFonts w:asciiTheme="minorHAnsi" w:eastAsiaTheme="minorEastAsia" w:hAnsiTheme="minorHAnsi"/>
              <w:noProof/>
              <w:sz w:val="22"/>
              <w:lang w:eastAsia="ru-RU"/>
            </w:rPr>
          </w:pPr>
          <w:ins w:id="59"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"_Toc185345471"</w:instrText>
            </w:r>
            <w:r w:rsidRPr="007E0BE7">
              <w:rPr>
                <w:rStyle w:val="a7"/>
                <w:noProof/>
              </w:rPr>
              <w:instrText xml:space="preserve"> </w:instrText>
            </w:r>
            <w:r w:rsidRPr="007E0BE7">
              <w:rPr>
                <w:rStyle w:val="a7"/>
                <w:noProof/>
              </w:rPr>
              <w:fldChar w:fldCharType="separate"/>
            </w:r>
            <w:r w:rsidRPr="007E0BE7">
              <w:rPr>
                <w:rStyle w:val="a7"/>
                <w:rFonts w:cs="Times New Roman"/>
                <w:bCs/>
                <w:noProof/>
              </w:rPr>
              <w:t>3 Разработка необходимых объектов</w:t>
            </w:r>
            <w:r>
              <w:rPr>
                <w:noProof/>
                <w:webHidden/>
              </w:rPr>
              <w:tab/>
            </w:r>
            <w:r>
              <w:rPr>
                <w:noProof/>
                <w:webHidden/>
              </w:rPr>
              <w:fldChar w:fldCharType="begin"/>
            </w:r>
            <w:r>
              <w:rPr>
                <w:noProof/>
                <w:webHidden/>
              </w:rPr>
              <w:instrText xml:space="preserve"> PAGEREF _Toc185345471 \h </w:instrText>
            </w:r>
          </w:ins>
          <w:r>
            <w:rPr>
              <w:noProof/>
              <w:webHidden/>
            </w:rPr>
          </w:r>
          <w:r>
            <w:rPr>
              <w:noProof/>
              <w:webHidden/>
            </w:rPr>
            <w:fldChar w:fldCharType="separate"/>
          </w:r>
          <w:r w:rsidR="007E0A70">
            <w:rPr>
              <w:noProof/>
              <w:webHidden/>
            </w:rPr>
            <w:t>13</w:t>
          </w:r>
          <w:ins w:id="60" w:author="Учетная запись Майкрософт" w:date="2024-12-17T16:30:00Z">
            <w:r>
              <w:rPr>
                <w:noProof/>
                <w:webHidden/>
              </w:rPr>
              <w:fldChar w:fldCharType="end"/>
            </w:r>
            <w:r w:rsidRPr="007E0BE7">
              <w:rPr>
                <w:rStyle w:val="a7"/>
                <w:noProof/>
              </w:rPr>
              <w:fldChar w:fldCharType="end"/>
            </w:r>
          </w:ins>
        </w:p>
        <w:p w14:paraId="51B87A4D" w14:textId="3315D108" w:rsidR="000A74F7" w:rsidRDefault="000A74F7">
          <w:pPr>
            <w:pStyle w:val="21"/>
            <w:tabs>
              <w:tab w:val="right" w:leader="dot" w:pos="9344"/>
            </w:tabs>
            <w:spacing w:after="0"/>
            <w:rPr>
              <w:ins w:id="61" w:author="Учетная запись Майкрософт" w:date="2024-12-17T16:30:00Z"/>
              <w:rFonts w:asciiTheme="minorHAnsi" w:eastAsiaTheme="minorEastAsia" w:hAnsiTheme="minorHAnsi"/>
              <w:noProof/>
              <w:sz w:val="22"/>
              <w:lang w:eastAsia="ru-RU"/>
            </w:rPr>
            <w:pPrChange w:id="62" w:author="Маргарита Савельева" w:date="2024-12-17T23:20:00Z">
              <w:pPr>
                <w:pStyle w:val="21"/>
                <w:tabs>
                  <w:tab w:val="right" w:leader="dot" w:pos="9344"/>
                </w:tabs>
              </w:pPr>
            </w:pPrChange>
          </w:pPr>
          <w:ins w:id="63"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"_Toc185345472"</w:instrText>
            </w:r>
            <w:r w:rsidRPr="007E0BE7">
              <w:rPr>
                <w:rStyle w:val="a7"/>
                <w:noProof/>
              </w:rPr>
              <w:instrText xml:space="preserve"> </w:instrText>
            </w:r>
            <w:r w:rsidRPr="007E0BE7">
              <w:rPr>
                <w:rStyle w:val="a7"/>
                <w:noProof/>
              </w:rPr>
              <w:fldChar w:fldCharType="separate"/>
            </w:r>
            <w:r w:rsidRPr="007E0BE7">
              <w:rPr>
                <w:rStyle w:val="a7"/>
                <w:noProof/>
              </w:rPr>
              <w:t>3.1 Описание информационных объектов и ограничений целостности.</w:t>
            </w:r>
            <w:r>
              <w:rPr>
                <w:noProof/>
                <w:webHidden/>
              </w:rPr>
              <w:tab/>
            </w:r>
            <w:r>
              <w:rPr>
                <w:noProof/>
                <w:webHidden/>
              </w:rPr>
              <w:fldChar w:fldCharType="begin"/>
            </w:r>
            <w:r>
              <w:rPr>
                <w:noProof/>
                <w:webHidden/>
              </w:rPr>
              <w:instrText xml:space="preserve"> PAGEREF _Toc185345472 \h </w:instrText>
            </w:r>
          </w:ins>
          <w:r>
            <w:rPr>
              <w:noProof/>
              <w:webHidden/>
            </w:rPr>
          </w:r>
          <w:r>
            <w:rPr>
              <w:noProof/>
              <w:webHidden/>
            </w:rPr>
            <w:fldChar w:fldCharType="separate"/>
          </w:r>
          <w:r w:rsidR="007E0A70">
            <w:rPr>
              <w:noProof/>
              <w:webHidden/>
            </w:rPr>
            <w:t>13</w:t>
          </w:r>
          <w:ins w:id="64" w:author="Учетная запись Майкрософт" w:date="2024-12-17T16:30:00Z">
            <w:r>
              <w:rPr>
                <w:noProof/>
                <w:webHidden/>
              </w:rPr>
              <w:fldChar w:fldCharType="end"/>
            </w:r>
            <w:r w:rsidRPr="007E0BE7">
              <w:rPr>
                <w:rStyle w:val="a7"/>
                <w:noProof/>
              </w:rPr>
              <w:fldChar w:fldCharType="end"/>
            </w:r>
          </w:ins>
        </w:p>
        <w:p w14:paraId="2D38B178" w14:textId="27B6F162" w:rsidR="000A74F7" w:rsidRDefault="000A74F7">
          <w:pPr>
            <w:pStyle w:val="21"/>
            <w:tabs>
              <w:tab w:val="right" w:leader="dot" w:pos="9344"/>
            </w:tabs>
            <w:spacing w:after="0"/>
            <w:rPr>
              <w:ins w:id="65" w:author="Учетная запись Майкрософт" w:date="2024-12-17T16:30:00Z"/>
              <w:rFonts w:asciiTheme="minorHAnsi" w:eastAsiaTheme="minorEastAsia" w:hAnsiTheme="minorHAnsi"/>
              <w:noProof/>
              <w:sz w:val="22"/>
              <w:lang w:eastAsia="ru-RU"/>
            </w:rPr>
            <w:pPrChange w:id="66" w:author="Маргарита Савельева" w:date="2024-12-17T23:20:00Z">
              <w:pPr>
                <w:pStyle w:val="21"/>
                <w:tabs>
                  <w:tab w:val="right" w:leader="dot" w:pos="9344"/>
                </w:tabs>
              </w:pPr>
            </w:pPrChange>
          </w:pPr>
          <w:ins w:id="67"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"_Toc185345473"</w:instrText>
            </w:r>
            <w:r w:rsidRPr="007E0BE7">
              <w:rPr>
                <w:rStyle w:val="a7"/>
                <w:noProof/>
              </w:rPr>
              <w:instrText xml:space="preserve"> </w:instrText>
            </w:r>
            <w:r w:rsidRPr="007E0BE7">
              <w:rPr>
                <w:rStyle w:val="a7"/>
                <w:noProof/>
              </w:rPr>
              <w:fldChar w:fldCharType="separate"/>
            </w:r>
            <w:r w:rsidRPr="007E0BE7">
              <w:rPr>
                <w:rStyle w:val="a7"/>
                <w:noProof/>
              </w:rPr>
              <w:t>3.2 Процедуры</w:t>
            </w:r>
            <w:r>
              <w:rPr>
                <w:noProof/>
                <w:webHidden/>
              </w:rPr>
              <w:tab/>
            </w:r>
            <w:r>
              <w:rPr>
                <w:noProof/>
                <w:webHidden/>
              </w:rPr>
              <w:fldChar w:fldCharType="begin"/>
            </w:r>
            <w:r>
              <w:rPr>
                <w:noProof/>
                <w:webHidden/>
              </w:rPr>
              <w:instrText xml:space="preserve"> PAGEREF _Toc185345473 \h </w:instrText>
            </w:r>
          </w:ins>
          <w:r>
            <w:rPr>
              <w:noProof/>
              <w:webHidden/>
            </w:rPr>
          </w:r>
          <w:r>
            <w:rPr>
              <w:noProof/>
              <w:webHidden/>
            </w:rPr>
            <w:fldChar w:fldCharType="separate"/>
          </w:r>
          <w:r w:rsidR="007E0A70">
            <w:rPr>
              <w:noProof/>
              <w:webHidden/>
            </w:rPr>
            <w:t>15</w:t>
          </w:r>
          <w:ins w:id="68" w:author="Учетная запись Майкрософт" w:date="2024-12-17T16:30:00Z">
            <w:r>
              <w:rPr>
                <w:noProof/>
                <w:webHidden/>
              </w:rPr>
              <w:fldChar w:fldCharType="end"/>
            </w:r>
            <w:r w:rsidRPr="007E0BE7">
              <w:rPr>
                <w:rStyle w:val="a7"/>
                <w:noProof/>
              </w:rPr>
              <w:fldChar w:fldCharType="end"/>
            </w:r>
          </w:ins>
        </w:p>
        <w:p w14:paraId="72FD05BC" w14:textId="17DF6068" w:rsidR="000A74F7" w:rsidRDefault="000A74F7">
          <w:pPr>
            <w:pStyle w:val="21"/>
            <w:tabs>
              <w:tab w:val="right" w:leader="dot" w:pos="9344"/>
            </w:tabs>
            <w:spacing w:after="0"/>
            <w:rPr>
              <w:ins w:id="69" w:author="Учетная запись Майкрософт" w:date="2024-12-17T16:30:00Z"/>
              <w:rFonts w:asciiTheme="minorHAnsi" w:eastAsiaTheme="minorEastAsia" w:hAnsiTheme="minorHAnsi"/>
              <w:noProof/>
              <w:sz w:val="22"/>
              <w:lang w:eastAsia="ru-RU"/>
            </w:rPr>
            <w:pPrChange w:id="70" w:author="Маргарита Савельева" w:date="2024-12-17T23:20:00Z">
              <w:pPr>
                <w:pStyle w:val="21"/>
                <w:tabs>
                  <w:tab w:val="right" w:leader="dot" w:pos="9344"/>
                </w:tabs>
              </w:pPr>
            </w:pPrChange>
          </w:pPr>
          <w:ins w:id="71"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"_Toc185345474"</w:instrText>
            </w:r>
            <w:r w:rsidRPr="007E0BE7">
              <w:rPr>
                <w:rStyle w:val="a7"/>
                <w:noProof/>
              </w:rPr>
              <w:instrText xml:space="preserve"> </w:instrText>
            </w:r>
            <w:r w:rsidRPr="007E0BE7">
              <w:rPr>
                <w:rStyle w:val="a7"/>
                <w:noProof/>
              </w:rPr>
              <w:fldChar w:fldCharType="separate"/>
            </w:r>
            <w:r w:rsidRPr="007E0BE7">
              <w:rPr>
                <w:rStyle w:val="a7"/>
                <w:noProof/>
              </w:rPr>
              <w:t>3.3 Функции</w:t>
            </w:r>
            <w:r>
              <w:rPr>
                <w:noProof/>
                <w:webHidden/>
              </w:rPr>
              <w:tab/>
            </w:r>
            <w:r>
              <w:rPr>
                <w:noProof/>
                <w:webHidden/>
              </w:rPr>
              <w:fldChar w:fldCharType="begin"/>
            </w:r>
            <w:r>
              <w:rPr>
                <w:noProof/>
                <w:webHidden/>
              </w:rPr>
              <w:instrText xml:space="preserve"> PAGEREF _Toc185345474 \h </w:instrText>
            </w:r>
          </w:ins>
          <w:r>
            <w:rPr>
              <w:noProof/>
              <w:webHidden/>
            </w:rPr>
          </w:r>
          <w:r>
            <w:rPr>
              <w:noProof/>
              <w:webHidden/>
            </w:rPr>
            <w:fldChar w:fldCharType="separate"/>
          </w:r>
          <w:r w:rsidR="007E0A70">
            <w:rPr>
              <w:noProof/>
              <w:webHidden/>
            </w:rPr>
            <w:t>19</w:t>
          </w:r>
          <w:ins w:id="72" w:author="Учетная запись Майкрософт" w:date="2024-12-17T16:30:00Z">
            <w:r>
              <w:rPr>
                <w:noProof/>
                <w:webHidden/>
              </w:rPr>
              <w:fldChar w:fldCharType="end"/>
            </w:r>
            <w:r w:rsidRPr="007E0BE7">
              <w:rPr>
                <w:rStyle w:val="a7"/>
                <w:noProof/>
              </w:rPr>
              <w:fldChar w:fldCharType="end"/>
            </w:r>
          </w:ins>
        </w:p>
        <w:p w14:paraId="6FD1DF86" w14:textId="71ABE12B" w:rsidR="000A74F7" w:rsidRDefault="000A74F7">
          <w:pPr>
            <w:pStyle w:val="21"/>
            <w:tabs>
              <w:tab w:val="right" w:leader="dot" w:pos="9344"/>
            </w:tabs>
            <w:spacing w:after="0"/>
            <w:rPr>
              <w:ins w:id="73" w:author="Учетная запись Майкрософт" w:date="2024-12-17T16:30:00Z"/>
              <w:rFonts w:asciiTheme="minorHAnsi" w:eastAsiaTheme="minorEastAsia" w:hAnsiTheme="minorHAnsi"/>
              <w:noProof/>
              <w:sz w:val="22"/>
              <w:lang w:eastAsia="ru-RU"/>
            </w:rPr>
            <w:pPrChange w:id="74" w:author="Маргарита Савельева" w:date="2024-12-17T23:20:00Z">
              <w:pPr>
                <w:pStyle w:val="21"/>
                <w:tabs>
                  <w:tab w:val="right" w:leader="dot" w:pos="9344"/>
                </w:tabs>
              </w:pPr>
            </w:pPrChange>
          </w:pPr>
          <w:ins w:id="75"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"_Toc185345475"</w:instrText>
            </w:r>
            <w:r w:rsidRPr="007E0BE7">
              <w:rPr>
                <w:rStyle w:val="a7"/>
                <w:noProof/>
              </w:rPr>
              <w:instrText xml:space="preserve"> </w:instrText>
            </w:r>
            <w:r w:rsidRPr="007E0BE7">
              <w:rPr>
                <w:rStyle w:val="a7"/>
                <w:noProof/>
              </w:rPr>
              <w:fldChar w:fldCharType="separate"/>
            </w:r>
            <w:r w:rsidRPr="007E0BE7">
              <w:rPr>
                <w:rStyle w:val="a7"/>
                <w:rFonts w:eastAsiaTheme="majorEastAsia"/>
                <w:noProof/>
              </w:rPr>
              <w:t>3.5</w:t>
            </w:r>
            <w:r w:rsidRPr="007E0BE7">
              <w:rPr>
                <w:rStyle w:val="a7"/>
                <w:rFonts w:eastAsiaTheme="majorEastAsia"/>
                <w:bCs/>
                <w:noProof/>
              </w:rPr>
              <w:t xml:space="preserve"> Вывод по разделу</w:t>
            </w:r>
            <w:r>
              <w:rPr>
                <w:noProof/>
                <w:webHidden/>
              </w:rPr>
              <w:tab/>
            </w:r>
            <w:r>
              <w:rPr>
                <w:noProof/>
                <w:webHidden/>
              </w:rPr>
              <w:fldChar w:fldCharType="begin"/>
            </w:r>
            <w:r>
              <w:rPr>
                <w:noProof/>
                <w:webHidden/>
              </w:rPr>
              <w:instrText xml:space="preserve"> PAGEREF _Toc185345475 \h </w:instrText>
            </w:r>
          </w:ins>
          <w:r>
            <w:rPr>
              <w:noProof/>
              <w:webHidden/>
            </w:rPr>
          </w:r>
          <w:r>
            <w:rPr>
              <w:noProof/>
              <w:webHidden/>
            </w:rPr>
            <w:fldChar w:fldCharType="separate"/>
          </w:r>
          <w:r w:rsidR="007E0A70">
            <w:rPr>
              <w:noProof/>
              <w:webHidden/>
            </w:rPr>
            <w:t>21</w:t>
          </w:r>
          <w:ins w:id="76" w:author="Учетная запись Майкрософт" w:date="2024-12-17T16:30:00Z">
            <w:r>
              <w:rPr>
                <w:noProof/>
                <w:webHidden/>
              </w:rPr>
              <w:fldChar w:fldCharType="end"/>
            </w:r>
            <w:r w:rsidRPr="007E0BE7">
              <w:rPr>
                <w:rStyle w:val="a7"/>
                <w:noProof/>
              </w:rPr>
              <w:fldChar w:fldCharType="end"/>
            </w:r>
          </w:ins>
        </w:p>
        <w:p w14:paraId="61791CFA" w14:textId="571631C7" w:rsidR="000A74F7" w:rsidRDefault="000A74F7" w:rsidP="00B70BDA">
          <w:pPr>
            <w:pStyle w:val="12"/>
            <w:rPr>
              <w:ins w:id="77" w:author="Учетная запись Майкрософт" w:date="2024-12-17T16:30:00Z"/>
              <w:rFonts w:asciiTheme="minorHAnsi" w:eastAsiaTheme="minorEastAsia" w:hAnsiTheme="minorHAnsi"/>
              <w:noProof/>
              <w:sz w:val="22"/>
              <w:lang w:eastAsia="ru-RU"/>
            </w:rPr>
          </w:pPr>
          <w:ins w:id="78"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"_Toc185345476"</w:instrText>
            </w:r>
            <w:r w:rsidRPr="007E0BE7">
              <w:rPr>
                <w:rStyle w:val="a7"/>
                <w:noProof/>
              </w:rPr>
              <w:instrText xml:space="preserve"> </w:instrText>
            </w:r>
            <w:r w:rsidRPr="007E0BE7">
              <w:rPr>
                <w:rStyle w:val="a7"/>
                <w:noProof/>
              </w:rPr>
              <w:fldChar w:fldCharType="separate"/>
            </w:r>
            <w:r w:rsidRPr="007E0BE7">
              <w:rPr>
                <w:rStyle w:val="a7"/>
                <w:noProof/>
              </w:rPr>
              <w:t>4 Описание процедур импорта и экспорта</w:t>
            </w:r>
            <w:r>
              <w:rPr>
                <w:noProof/>
                <w:webHidden/>
              </w:rPr>
              <w:tab/>
            </w:r>
            <w:r>
              <w:rPr>
                <w:noProof/>
                <w:webHidden/>
              </w:rPr>
              <w:fldChar w:fldCharType="begin"/>
            </w:r>
            <w:r>
              <w:rPr>
                <w:noProof/>
                <w:webHidden/>
              </w:rPr>
              <w:instrText xml:space="preserve"> PAGEREF _Toc185345476 \h </w:instrText>
            </w:r>
          </w:ins>
          <w:r>
            <w:rPr>
              <w:noProof/>
              <w:webHidden/>
            </w:rPr>
          </w:r>
          <w:r>
            <w:rPr>
              <w:noProof/>
              <w:webHidden/>
            </w:rPr>
            <w:fldChar w:fldCharType="separate"/>
          </w:r>
          <w:r w:rsidR="007E0A70">
            <w:rPr>
              <w:noProof/>
              <w:webHidden/>
            </w:rPr>
            <w:t>22</w:t>
          </w:r>
          <w:ins w:id="79" w:author="Учетная запись Майкрософт" w:date="2024-12-17T16:30:00Z">
            <w:r>
              <w:rPr>
                <w:noProof/>
                <w:webHidden/>
              </w:rPr>
              <w:fldChar w:fldCharType="end"/>
            </w:r>
            <w:r w:rsidRPr="007E0BE7">
              <w:rPr>
                <w:rStyle w:val="a7"/>
                <w:noProof/>
              </w:rPr>
              <w:fldChar w:fldCharType="end"/>
            </w:r>
          </w:ins>
        </w:p>
        <w:p w14:paraId="7E59820D" w14:textId="2448D5C5" w:rsidR="000A74F7" w:rsidRDefault="000A74F7">
          <w:pPr>
            <w:pStyle w:val="21"/>
            <w:tabs>
              <w:tab w:val="right" w:leader="dot" w:pos="9344"/>
            </w:tabs>
            <w:spacing w:after="0"/>
            <w:rPr>
              <w:ins w:id="80" w:author="Учетная запись Майкрософт" w:date="2024-12-17T16:30:00Z"/>
              <w:rFonts w:asciiTheme="minorHAnsi" w:eastAsiaTheme="minorEastAsia" w:hAnsiTheme="minorHAnsi"/>
              <w:noProof/>
              <w:sz w:val="22"/>
              <w:lang w:eastAsia="ru-RU"/>
            </w:rPr>
            <w:pPrChange w:id="81" w:author="Маргарита Савельева" w:date="2024-12-17T23:20:00Z">
              <w:pPr>
                <w:pStyle w:val="21"/>
                <w:tabs>
                  <w:tab w:val="right" w:leader="dot" w:pos="9344"/>
                </w:tabs>
              </w:pPr>
            </w:pPrChange>
          </w:pPr>
          <w:ins w:id="82"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"_Toc185345477"</w:instrText>
            </w:r>
            <w:r w:rsidRPr="007E0BE7">
              <w:rPr>
                <w:rStyle w:val="a7"/>
                <w:noProof/>
              </w:rPr>
              <w:instrText xml:space="preserve"> </w:instrText>
            </w:r>
            <w:r w:rsidRPr="007E0BE7">
              <w:rPr>
                <w:rStyle w:val="a7"/>
                <w:noProof/>
              </w:rPr>
              <w:fldChar w:fldCharType="separate"/>
            </w:r>
            <w:r w:rsidRPr="007E0BE7">
              <w:rPr>
                <w:rStyle w:val="a7"/>
                <w:rFonts w:eastAsiaTheme="majorEastAsia"/>
                <w:bCs/>
                <w:noProof/>
              </w:rPr>
              <w:t>4.1 Процедуры импорта и экспорта</w:t>
            </w:r>
            <w:r>
              <w:rPr>
                <w:noProof/>
                <w:webHidden/>
              </w:rPr>
              <w:tab/>
            </w:r>
            <w:r>
              <w:rPr>
                <w:noProof/>
                <w:webHidden/>
              </w:rPr>
              <w:fldChar w:fldCharType="begin"/>
            </w:r>
            <w:r>
              <w:rPr>
                <w:noProof/>
                <w:webHidden/>
              </w:rPr>
              <w:instrText xml:space="preserve"> PAGEREF _Toc185345477 \h </w:instrText>
            </w:r>
          </w:ins>
          <w:r>
            <w:rPr>
              <w:noProof/>
              <w:webHidden/>
            </w:rPr>
          </w:r>
          <w:r>
            <w:rPr>
              <w:noProof/>
              <w:webHidden/>
            </w:rPr>
            <w:fldChar w:fldCharType="separate"/>
          </w:r>
          <w:r w:rsidR="007E0A70">
            <w:rPr>
              <w:noProof/>
              <w:webHidden/>
            </w:rPr>
            <w:t>22</w:t>
          </w:r>
          <w:ins w:id="83" w:author="Учетная запись Майкрософт" w:date="2024-12-17T16:30:00Z">
            <w:r>
              <w:rPr>
                <w:noProof/>
                <w:webHidden/>
              </w:rPr>
              <w:fldChar w:fldCharType="end"/>
            </w:r>
            <w:r w:rsidRPr="007E0BE7">
              <w:rPr>
                <w:rStyle w:val="a7"/>
                <w:noProof/>
              </w:rPr>
              <w:fldChar w:fldCharType="end"/>
            </w:r>
          </w:ins>
        </w:p>
        <w:p w14:paraId="4ADF27C1" w14:textId="6F7019F2" w:rsidR="000A74F7" w:rsidRDefault="000A74F7">
          <w:pPr>
            <w:pStyle w:val="21"/>
            <w:tabs>
              <w:tab w:val="right" w:leader="dot" w:pos="9344"/>
            </w:tabs>
            <w:spacing w:after="0"/>
            <w:rPr>
              <w:ins w:id="84" w:author="Учетная запись Майкрософт" w:date="2024-12-17T16:30:00Z"/>
              <w:rFonts w:asciiTheme="minorHAnsi" w:eastAsiaTheme="minorEastAsia" w:hAnsiTheme="minorHAnsi"/>
              <w:noProof/>
              <w:sz w:val="22"/>
              <w:lang w:eastAsia="ru-RU"/>
            </w:rPr>
            <w:pPrChange w:id="85" w:author="Маргарита Савельева" w:date="2024-12-17T23:20:00Z">
              <w:pPr>
                <w:pStyle w:val="21"/>
                <w:tabs>
                  <w:tab w:val="right" w:leader="dot" w:pos="9344"/>
                </w:tabs>
              </w:pPr>
            </w:pPrChange>
          </w:pPr>
          <w:ins w:id="86"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"_Toc185345478"</w:instrText>
            </w:r>
            <w:r w:rsidRPr="007E0BE7">
              <w:rPr>
                <w:rStyle w:val="a7"/>
                <w:noProof/>
              </w:rPr>
              <w:instrText xml:space="preserve"> </w:instrText>
            </w:r>
            <w:r w:rsidRPr="007E0BE7">
              <w:rPr>
                <w:rStyle w:val="a7"/>
                <w:noProof/>
              </w:rPr>
              <w:fldChar w:fldCharType="separate"/>
            </w:r>
            <w:r w:rsidRPr="007E0BE7">
              <w:rPr>
                <w:rStyle w:val="a7"/>
                <w:rFonts w:eastAsiaTheme="majorEastAsia" w:cstheme="majorBidi"/>
                <w:noProof/>
              </w:rPr>
              <w:t xml:space="preserve">4.2 </w:t>
            </w:r>
            <w:r w:rsidRPr="007E0BE7">
              <w:rPr>
                <w:rStyle w:val="a7"/>
                <w:noProof/>
              </w:rPr>
              <w:t>Вывод по разделу</w:t>
            </w:r>
            <w:r>
              <w:rPr>
                <w:noProof/>
                <w:webHidden/>
              </w:rPr>
              <w:tab/>
            </w:r>
            <w:r>
              <w:rPr>
                <w:noProof/>
                <w:webHidden/>
              </w:rPr>
              <w:fldChar w:fldCharType="begin"/>
            </w:r>
            <w:r>
              <w:rPr>
                <w:noProof/>
                <w:webHidden/>
              </w:rPr>
              <w:instrText xml:space="preserve"> PAGEREF _Toc185345478 \h </w:instrText>
            </w:r>
          </w:ins>
          <w:r>
            <w:rPr>
              <w:noProof/>
              <w:webHidden/>
            </w:rPr>
          </w:r>
          <w:r>
            <w:rPr>
              <w:noProof/>
              <w:webHidden/>
            </w:rPr>
            <w:fldChar w:fldCharType="separate"/>
          </w:r>
          <w:r w:rsidR="007E0A70">
            <w:rPr>
              <w:noProof/>
              <w:webHidden/>
            </w:rPr>
            <w:t>23</w:t>
          </w:r>
          <w:ins w:id="87" w:author="Учетная запись Майкрософт" w:date="2024-12-17T16:30:00Z">
            <w:r>
              <w:rPr>
                <w:noProof/>
                <w:webHidden/>
              </w:rPr>
              <w:fldChar w:fldCharType="end"/>
            </w:r>
            <w:r w:rsidRPr="007E0BE7">
              <w:rPr>
                <w:rStyle w:val="a7"/>
                <w:noProof/>
              </w:rPr>
              <w:fldChar w:fldCharType="end"/>
            </w:r>
          </w:ins>
        </w:p>
        <w:p w14:paraId="6E04FAD7" w14:textId="30CA70C9" w:rsidR="000A74F7" w:rsidRDefault="000A74F7" w:rsidP="00B70BDA">
          <w:pPr>
            <w:pStyle w:val="12"/>
            <w:rPr>
              <w:ins w:id="88" w:author="Учетная запись Майкрософт" w:date="2024-12-17T16:30:00Z"/>
              <w:rFonts w:asciiTheme="minorHAnsi" w:eastAsiaTheme="minorEastAsia" w:hAnsiTheme="minorHAnsi"/>
              <w:noProof/>
              <w:sz w:val="22"/>
              <w:lang w:eastAsia="ru-RU"/>
            </w:rPr>
          </w:pPr>
          <w:ins w:id="89"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"_Toc185345479"</w:instrText>
            </w:r>
            <w:r w:rsidRPr="007E0BE7">
              <w:rPr>
                <w:rStyle w:val="a7"/>
                <w:noProof/>
              </w:rPr>
              <w:instrText xml:space="preserve"> </w:instrText>
            </w:r>
            <w:r w:rsidRPr="007E0BE7">
              <w:rPr>
                <w:rStyle w:val="a7"/>
                <w:noProof/>
              </w:rPr>
              <w:fldChar w:fldCharType="separate"/>
            </w:r>
            <w:r w:rsidRPr="007E0BE7">
              <w:rPr>
                <w:rStyle w:val="a7"/>
                <w:rFonts w:eastAsia="Times New Roman"/>
                <w:noProof/>
              </w:rPr>
              <w:t>5. Тестирование производительности базы данных</w:t>
            </w:r>
            <w:r>
              <w:rPr>
                <w:noProof/>
                <w:webHidden/>
              </w:rPr>
              <w:tab/>
            </w:r>
            <w:r>
              <w:rPr>
                <w:noProof/>
                <w:webHidden/>
              </w:rPr>
              <w:fldChar w:fldCharType="begin"/>
            </w:r>
            <w:r>
              <w:rPr>
                <w:noProof/>
                <w:webHidden/>
              </w:rPr>
              <w:instrText xml:space="preserve"> PAGEREF _Toc185345479 \h </w:instrText>
            </w:r>
          </w:ins>
          <w:r>
            <w:rPr>
              <w:noProof/>
              <w:webHidden/>
            </w:rPr>
          </w:r>
          <w:r>
            <w:rPr>
              <w:noProof/>
              <w:webHidden/>
            </w:rPr>
            <w:fldChar w:fldCharType="separate"/>
          </w:r>
          <w:r w:rsidR="007E0A70">
            <w:rPr>
              <w:noProof/>
              <w:webHidden/>
            </w:rPr>
            <w:t>24</w:t>
          </w:r>
          <w:ins w:id="90" w:author="Учетная запись Майкрософт" w:date="2024-12-17T16:30:00Z">
            <w:r>
              <w:rPr>
                <w:noProof/>
                <w:webHidden/>
              </w:rPr>
              <w:fldChar w:fldCharType="end"/>
            </w:r>
            <w:r w:rsidRPr="007E0BE7">
              <w:rPr>
                <w:rStyle w:val="a7"/>
                <w:noProof/>
              </w:rPr>
              <w:fldChar w:fldCharType="end"/>
            </w:r>
          </w:ins>
        </w:p>
        <w:p w14:paraId="5018013E" w14:textId="2EF0E973" w:rsidR="000A74F7" w:rsidRDefault="000A74F7">
          <w:pPr>
            <w:pStyle w:val="21"/>
            <w:tabs>
              <w:tab w:val="right" w:leader="dot" w:pos="9344"/>
            </w:tabs>
            <w:spacing w:after="0"/>
            <w:rPr>
              <w:ins w:id="91" w:author="Учетная запись Майкрософт" w:date="2024-12-17T16:30:00Z"/>
              <w:rFonts w:asciiTheme="minorHAnsi" w:eastAsiaTheme="minorEastAsia" w:hAnsiTheme="minorHAnsi"/>
              <w:noProof/>
              <w:sz w:val="22"/>
              <w:lang w:eastAsia="ru-RU"/>
            </w:rPr>
            <w:pPrChange w:id="92" w:author="Маргарита Савельева" w:date="2024-12-17T23:20:00Z">
              <w:pPr>
                <w:pStyle w:val="21"/>
                <w:tabs>
                  <w:tab w:val="right" w:leader="dot" w:pos="9344"/>
                </w:tabs>
              </w:pPr>
            </w:pPrChange>
          </w:pPr>
          <w:ins w:id="93"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"_Toc185345480"</w:instrText>
            </w:r>
            <w:r w:rsidRPr="007E0BE7">
              <w:rPr>
                <w:rStyle w:val="a7"/>
                <w:noProof/>
              </w:rPr>
              <w:instrText xml:space="preserve"> </w:instrText>
            </w:r>
            <w:r w:rsidRPr="007E0BE7">
              <w:rPr>
                <w:rStyle w:val="a7"/>
                <w:noProof/>
              </w:rPr>
              <w:fldChar w:fldCharType="separate"/>
            </w:r>
            <w:r w:rsidRPr="007E0BE7">
              <w:rPr>
                <w:rStyle w:val="a7"/>
                <w:noProof/>
              </w:rPr>
              <w:t xml:space="preserve">5.1 Тестирование производительности по таблице </w:t>
            </w:r>
            <w:r w:rsidRPr="007E0BE7">
              <w:rPr>
                <w:rStyle w:val="a7"/>
                <w:noProof/>
                <w:lang w:val="en-US"/>
              </w:rPr>
              <w:t>USERS</w:t>
            </w:r>
            <w:r>
              <w:rPr>
                <w:noProof/>
                <w:webHidden/>
              </w:rPr>
              <w:tab/>
            </w:r>
            <w:r>
              <w:rPr>
                <w:noProof/>
                <w:webHidden/>
              </w:rPr>
              <w:fldChar w:fldCharType="begin"/>
            </w:r>
            <w:r>
              <w:rPr>
                <w:noProof/>
                <w:webHidden/>
              </w:rPr>
              <w:instrText xml:space="preserve"> PAGEREF _Toc185345480 \h </w:instrText>
            </w:r>
          </w:ins>
          <w:r>
            <w:rPr>
              <w:noProof/>
              <w:webHidden/>
            </w:rPr>
          </w:r>
          <w:r>
            <w:rPr>
              <w:noProof/>
              <w:webHidden/>
            </w:rPr>
            <w:fldChar w:fldCharType="separate"/>
          </w:r>
          <w:r w:rsidR="007E0A70">
            <w:rPr>
              <w:noProof/>
              <w:webHidden/>
            </w:rPr>
            <w:t>24</w:t>
          </w:r>
          <w:ins w:id="94" w:author="Учетная запись Майкрософт" w:date="2024-12-17T16:30:00Z">
            <w:r>
              <w:rPr>
                <w:noProof/>
                <w:webHidden/>
              </w:rPr>
              <w:fldChar w:fldCharType="end"/>
            </w:r>
            <w:r w:rsidRPr="007E0BE7">
              <w:rPr>
                <w:rStyle w:val="a7"/>
                <w:noProof/>
              </w:rPr>
              <w:fldChar w:fldCharType="end"/>
            </w:r>
          </w:ins>
        </w:p>
        <w:p w14:paraId="43F47A2B" w14:textId="75E124AB" w:rsidR="000A74F7" w:rsidRDefault="000A74F7">
          <w:pPr>
            <w:pStyle w:val="21"/>
            <w:tabs>
              <w:tab w:val="right" w:leader="dot" w:pos="9344"/>
            </w:tabs>
            <w:spacing w:after="0"/>
            <w:rPr>
              <w:ins w:id="95" w:author="Учетная запись Майкрософт" w:date="2024-12-17T16:30:00Z"/>
              <w:rFonts w:asciiTheme="minorHAnsi" w:eastAsiaTheme="minorEastAsia" w:hAnsiTheme="minorHAnsi"/>
              <w:noProof/>
              <w:sz w:val="22"/>
              <w:lang w:eastAsia="ru-RU"/>
            </w:rPr>
            <w:pPrChange w:id="96" w:author="Маргарита Савельева" w:date="2024-12-17T23:20:00Z">
              <w:pPr>
                <w:pStyle w:val="21"/>
                <w:tabs>
                  <w:tab w:val="right" w:leader="dot" w:pos="9344"/>
                </w:tabs>
              </w:pPr>
            </w:pPrChange>
          </w:pPr>
          <w:ins w:id="97"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"_Toc185345481"</w:instrText>
            </w:r>
            <w:r w:rsidRPr="007E0BE7">
              <w:rPr>
                <w:rStyle w:val="a7"/>
                <w:noProof/>
              </w:rPr>
              <w:instrText xml:space="preserve"> </w:instrText>
            </w:r>
            <w:r w:rsidRPr="007E0BE7">
              <w:rPr>
                <w:rStyle w:val="a7"/>
                <w:noProof/>
              </w:rPr>
              <w:fldChar w:fldCharType="separate"/>
            </w:r>
            <w:r w:rsidRPr="007E0BE7">
              <w:rPr>
                <w:rStyle w:val="a7"/>
                <w:noProof/>
              </w:rPr>
              <w:t>5.2  Создание индексов</w:t>
            </w:r>
            <w:r>
              <w:rPr>
                <w:noProof/>
                <w:webHidden/>
              </w:rPr>
              <w:tab/>
            </w:r>
            <w:r>
              <w:rPr>
                <w:noProof/>
                <w:webHidden/>
              </w:rPr>
              <w:fldChar w:fldCharType="begin"/>
            </w:r>
            <w:r>
              <w:rPr>
                <w:noProof/>
                <w:webHidden/>
              </w:rPr>
              <w:instrText xml:space="preserve"> PAGEREF _Toc185345481 \h </w:instrText>
            </w:r>
          </w:ins>
          <w:r>
            <w:rPr>
              <w:noProof/>
              <w:webHidden/>
            </w:rPr>
          </w:r>
          <w:r>
            <w:rPr>
              <w:noProof/>
              <w:webHidden/>
            </w:rPr>
            <w:fldChar w:fldCharType="separate"/>
          </w:r>
          <w:r w:rsidR="007E0A70">
            <w:rPr>
              <w:noProof/>
              <w:webHidden/>
            </w:rPr>
            <w:t>25</w:t>
          </w:r>
          <w:ins w:id="98" w:author="Учетная запись Майкрософт" w:date="2024-12-17T16:30:00Z">
            <w:r>
              <w:rPr>
                <w:noProof/>
                <w:webHidden/>
              </w:rPr>
              <w:fldChar w:fldCharType="end"/>
            </w:r>
            <w:r w:rsidRPr="007E0BE7">
              <w:rPr>
                <w:rStyle w:val="a7"/>
                <w:noProof/>
              </w:rPr>
              <w:fldChar w:fldCharType="end"/>
            </w:r>
          </w:ins>
        </w:p>
        <w:p w14:paraId="14FFAAE0" w14:textId="54602FBA" w:rsidR="000A74F7" w:rsidRDefault="000A74F7">
          <w:pPr>
            <w:pStyle w:val="21"/>
            <w:tabs>
              <w:tab w:val="right" w:leader="dot" w:pos="9344"/>
            </w:tabs>
            <w:spacing w:after="0"/>
            <w:rPr>
              <w:ins w:id="99" w:author="Учетная запись Майкрософт" w:date="2024-12-17T16:30:00Z"/>
              <w:rFonts w:asciiTheme="minorHAnsi" w:eastAsiaTheme="minorEastAsia" w:hAnsiTheme="minorHAnsi"/>
              <w:noProof/>
              <w:sz w:val="22"/>
              <w:lang w:eastAsia="ru-RU"/>
            </w:rPr>
            <w:pPrChange w:id="100" w:author="Маргарита Савельева" w:date="2024-12-17T23:20:00Z">
              <w:pPr>
                <w:pStyle w:val="21"/>
                <w:tabs>
                  <w:tab w:val="right" w:leader="dot" w:pos="9344"/>
                </w:tabs>
              </w:pPr>
            </w:pPrChange>
          </w:pPr>
          <w:ins w:id="101"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"_Toc185345482"</w:instrText>
            </w:r>
            <w:r w:rsidRPr="007E0BE7">
              <w:rPr>
                <w:rStyle w:val="a7"/>
                <w:noProof/>
              </w:rPr>
              <w:instrText xml:space="preserve"> </w:instrText>
            </w:r>
            <w:r w:rsidRPr="007E0BE7">
              <w:rPr>
                <w:rStyle w:val="a7"/>
                <w:noProof/>
              </w:rPr>
              <w:fldChar w:fldCharType="separate"/>
            </w:r>
            <w:r w:rsidRPr="007E0BE7">
              <w:rPr>
                <w:rStyle w:val="a7"/>
                <w:noProof/>
              </w:rPr>
              <w:t>5.3 Вывод по разделу</w:t>
            </w:r>
            <w:r>
              <w:rPr>
                <w:noProof/>
                <w:webHidden/>
              </w:rPr>
              <w:tab/>
            </w:r>
            <w:r>
              <w:rPr>
                <w:noProof/>
                <w:webHidden/>
              </w:rPr>
              <w:fldChar w:fldCharType="begin"/>
            </w:r>
            <w:r>
              <w:rPr>
                <w:noProof/>
                <w:webHidden/>
              </w:rPr>
              <w:instrText xml:space="preserve"> PAGEREF _Toc185345482 \h </w:instrText>
            </w:r>
          </w:ins>
          <w:r>
            <w:rPr>
              <w:noProof/>
              <w:webHidden/>
            </w:rPr>
          </w:r>
          <w:r>
            <w:rPr>
              <w:noProof/>
              <w:webHidden/>
            </w:rPr>
            <w:fldChar w:fldCharType="separate"/>
          </w:r>
          <w:r w:rsidR="007E0A70">
            <w:rPr>
              <w:noProof/>
              <w:webHidden/>
            </w:rPr>
            <w:t>26</w:t>
          </w:r>
          <w:ins w:id="102" w:author="Учетная запись Майкрософт" w:date="2024-12-17T16:30:00Z">
            <w:r>
              <w:rPr>
                <w:noProof/>
                <w:webHidden/>
              </w:rPr>
              <w:fldChar w:fldCharType="end"/>
            </w:r>
            <w:r w:rsidRPr="007E0BE7">
              <w:rPr>
                <w:rStyle w:val="a7"/>
                <w:noProof/>
              </w:rPr>
              <w:fldChar w:fldCharType="end"/>
            </w:r>
          </w:ins>
        </w:p>
        <w:p w14:paraId="2F4B1264" w14:textId="598133B3" w:rsidR="000A74F7" w:rsidRDefault="000A74F7" w:rsidP="00B70BDA">
          <w:pPr>
            <w:pStyle w:val="12"/>
            <w:rPr>
              <w:ins w:id="103" w:author="Учетная запись Майкрософт" w:date="2024-12-17T16:30:00Z"/>
              <w:rFonts w:asciiTheme="minorHAnsi" w:eastAsiaTheme="minorEastAsia" w:hAnsiTheme="minorHAnsi"/>
              <w:noProof/>
              <w:sz w:val="22"/>
              <w:lang w:eastAsia="ru-RU"/>
            </w:rPr>
          </w:pPr>
          <w:ins w:id="104"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"_Toc185345483"</w:instrText>
            </w:r>
            <w:r w:rsidRPr="007E0BE7">
              <w:rPr>
                <w:rStyle w:val="a7"/>
                <w:noProof/>
              </w:rPr>
              <w:instrText xml:space="preserve"> </w:instrText>
            </w:r>
            <w:r w:rsidRPr="007E0BE7">
              <w:rPr>
                <w:rStyle w:val="a7"/>
                <w:noProof/>
              </w:rPr>
              <w:fldChar w:fldCharType="separate"/>
            </w:r>
            <w:r w:rsidRPr="007E0BE7">
              <w:rPr>
                <w:rStyle w:val="a7"/>
                <w:noProof/>
              </w:rPr>
              <w:t>6. Описание технологии и ее применение в базе данных</w:t>
            </w:r>
            <w:r>
              <w:rPr>
                <w:noProof/>
                <w:webHidden/>
              </w:rPr>
              <w:tab/>
            </w:r>
            <w:r>
              <w:rPr>
                <w:noProof/>
                <w:webHidden/>
              </w:rPr>
              <w:fldChar w:fldCharType="begin"/>
            </w:r>
            <w:r>
              <w:rPr>
                <w:noProof/>
                <w:webHidden/>
              </w:rPr>
              <w:instrText xml:space="preserve"> PAGEREF _Toc185345483 \h </w:instrText>
            </w:r>
          </w:ins>
          <w:r>
            <w:rPr>
              <w:noProof/>
              <w:webHidden/>
            </w:rPr>
          </w:r>
          <w:r>
            <w:rPr>
              <w:noProof/>
              <w:webHidden/>
            </w:rPr>
            <w:fldChar w:fldCharType="separate"/>
          </w:r>
          <w:r w:rsidR="007E0A70">
            <w:rPr>
              <w:noProof/>
              <w:webHidden/>
            </w:rPr>
            <w:t>27</w:t>
          </w:r>
          <w:ins w:id="105" w:author="Учетная запись Майкрософт" w:date="2024-12-17T16:30:00Z">
            <w:r>
              <w:rPr>
                <w:noProof/>
                <w:webHidden/>
              </w:rPr>
              <w:fldChar w:fldCharType="end"/>
            </w:r>
            <w:r w:rsidRPr="007E0BE7">
              <w:rPr>
                <w:rStyle w:val="a7"/>
                <w:noProof/>
              </w:rPr>
              <w:fldChar w:fldCharType="end"/>
            </w:r>
          </w:ins>
        </w:p>
        <w:p w14:paraId="6E0D56F3" w14:textId="15C6D454" w:rsidR="000A74F7" w:rsidRDefault="000A74F7">
          <w:pPr>
            <w:pStyle w:val="21"/>
            <w:tabs>
              <w:tab w:val="right" w:leader="dot" w:pos="9344"/>
            </w:tabs>
            <w:spacing w:after="0"/>
            <w:rPr>
              <w:ins w:id="106" w:author="Учетная запись Майкрософт" w:date="2024-12-17T16:30:00Z"/>
              <w:rFonts w:asciiTheme="minorHAnsi" w:eastAsiaTheme="minorEastAsia" w:hAnsiTheme="minorHAnsi"/>
              <w:noProof/>
              <w:sz w:val="22"/>
              <w:lang w:eastAsia="ru-RU"/>
            </w:rPr>
            <w:pPrChange w:id="107" w:author="Маргарита Савельева" w:date="2024-12-17T23:20:00Z">
              <w:pPr>
                <w:pStyle w:val="21"/>
                <w:tabs>
                  <w:tab w:val="right" w:leader="dot" w:pos="9344"/>
                </w:tabs>
              </w:pPr>
            </w:pPrChange>
          </w:pPr>
          <w:ins w:id="108"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"_Toc185345484"</w:instrText>
            </w:r>
            <w:r w:rsidRPr="007E0BE7">
              <w:rPr>
                <w:rStyle w:val="a7"/>
                <w:noProof/>
              </w:rPr>
              <w:instrText xml:space="preserve"> </w:instrText>
            </w:r>
            <w:r w:rsidRPr="007E0BE7">
              <w:rPr>
                <w:rStyle w:val="a7"/>
                <w:noProof/>
              </w:rPr>
              <w:fldChar w:fldCharType="separate"/>
            </w:r>
            <w:r w:rsidRPr="007E0BE7">
              <w:rPr>
                <w:rStyle w:val="a7"/>
                <w:rFonts w:eastAsiaTheme="majorEastAsia" w:cstheme="majorBidi"/>
                <w:noProof/>
              </w:rPr>
              <w:t xml:space="preserve">6.1 Технология </w:t>
            </w:r>
            <w:r w:rsidRPr="007E0BE7">
              <w:rPr>
                <w:rStyle w:val="a7"/>
                <w:noProof/>
              </w:rPr>
              <w:t>хранения мультимедийной информации</w:t>
            </w:r>
            <w:r>
              <w:rPr>
                <w:noProof/>
                <w:webHidden/>
              </w:rPr>
              <w:tab/>
            </w:r>
            <w:r>
              <w:rPr>
                <w:noProof/>
                <w:webHidden/>
              </w:rPr>
              <w:fldChar w:fldCharType="begin"/>
            </w:r>
            <w:r>
              <w:rPr>
                <w:noProof/>
                <w:webHidden/>
              </w:rPr>
              <w:instrText xml:space="preserve"> PAGEREF _Toc185345484 \h </w:instrText>
            </w:r>
          </w:ins>
          <w:r>
            <w:rPr>
              <w:noProof/>
              <w:webHidden/>
            </w:rPr>
          </w:r>
          <w:r>
            <w:rPr>
              <w:noProof/>
              <w:webHidden/>
            </w:rPr>
            <w:fldChar w:fldCharType="separate"/>
          </w:r>
          <w:r w:rsidR="007E0A70">
            <w:rPr>
              <w:noProof/>
              <w:webHidden/>
            </w:rPr>
            <w:t>27</w:t>
          </w:r>
          <w:ins w:id="109" w:author="Учетная запись Майкрософт" w:date="2024-12-17T16:30:00Z">
            <w:r>
              <w:rPr>
                <w:noProof/>
                <w:webHidden/>
              </w:rPr>
              <w:fldChar w:fldCharType="end"/>
            </w:r>
            <w:r w:rsidRPr="007E0BE7">
              <w:rPr>
                <w:rStyle w:val="a7"/>
                <w:noProof/>
              </w:rPr>
              <w:fldChar w:fldCharType="end"/>
            </w:r>
          </w:ins>
        </w:p>
        <w:p w14:paraId="10CD9334" w14:textId="4379FF37" w:rsidR="000A74F7" w:rsidRDefault="000A74F7">
          <w:pPr>
            <w:pStyle w:val="21"/>
            <w:tabs>
              <w:tab w:val="right" w:leader="dot" w:pos="9344"/>
            </w:tabs>
            <w:spacing w:after="0"/>
            <w:rPr>
              <w:ins w:id="110" w:author="Учетная запись Майкрософт" w:date="2024-12-17T16:30:00Z"/>
              <w:rFonts w:asciiTheme="minorHAnsi" w:eastAsiaTheme="minorEastAsia" w:hAnsiTheme="minorHAnsi"/>
              <w:noProof/>
              <w:sz w:val="22"/>
              <w:lang w:eastAsia="ru-RU"/>
            </w:rPr>
            <w:pPrChange w:id="111" w:author="Маргарита Савельева" w:date="2024-12-17T23:20:00Z">
              <w:pPr>
                <w:pStyle w:val="21"/>
                <w:tabs>
                  <w:tab w:val="right" w:leader="dot" w:pos="9344"/>
                </w:tabs>
              </w:pPr>
            </w:pPrChange>
          </w:pPr>
          <w:ins w:id="112"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"_Toc185345485"</w:instrText>
            </w:r>
            <w:r w:rsidRPr="007E0BE7">
              <w:rPr>
                <w:rStyle w:val="a7"/>
                <w:noProof/>
              </w:rPr>
              <w:instrText xml:space="preserve"> </w:instrText>
            </w:r>
            <w:r w:rsidRPr="007E0BE7">
              <w:rPr>
                <w:rStyle w:val="a7"/>
                <w:noProof/>
              </w:rPr>
              <w:fldChar w:fldCharType="separate"/>
            </w:r>
            <w:r w:rsidRPr="007E0BE7">
              <w:rPr>
                <w:rStyle w:val="a7"/>
                <w:noProof/>
              </w:rPr>
              <w:t>6.2 Вывод по разделу</w:t>
            </w:r>
            <w:r>
              <w:rPr>
                <w:noProof/>
                <w:webHidden/>
              </w:rPr>
              <w:tab/>
            </w:r>
            <w:r>
              <w:rPr>
                <w:noProof/>
                <w:webHidden/>
              </w:rPr>
              <w:fldChar w:fldCharType="begin"/>
            </w:r>
            <w:r>
              <w:rPr>
                <w:noProof/>
                <w:webHidden/>
              </w:rPr>
              <w:instrText xml:space="preserve"> PAGEREF _Toc185345485 \h </w:instrText>
            </w:r>
          </w:ins>
          <w:r>
            <w:rPr>
              <w:noProof/>
              <w:webHidden/>
            </w:rPr>
          </w:r>
          <w:r>
            <w:rPr>
              <w:noProof/>
              <w:webHidden/>
            </w:rPr>
            <w:fldChar w:fldCharType="separate"/>
          </w:r>
          <w:r w:rsidR="007E0A70">
            <w:rPr>
              <w:noProof/>
              <w:webHidden/>
            </w:rPr>
            <w:t>27</w:t>
          </w:r>
          <w:ins w:id="113" w:author="Учетная запись Майкрософт" w:date="2024-12-17T16:30:00Z">
            <w:r>
              <w:rPr>
                <w:noProof/>
                <w:webHidden/>
              </w:rPr>
              <w:fldChar w:fldCharType="end"/>
            </w:r>
            <w:r w:rsidRPr="007E0BE7">
              <w:rPr>
                <w:rStyle w:val="a7"/>
                <w:noProof/>
              </w:rPr>
              <w:fldChar w:fldCharType="end"/>
            </w:r>
          </w:ins>
        </w:p>
        <w:p w14:paraId="3994ED29" w14:textId="5D9CDADE" w:rsidR="000A74F7" w:rsidRDefault="000A74F7" w:rsidP="00B70BDA">
          <w:pPr>
            <w:pStyle w:val="12"/>
            <w:rPr>
              <w:ins w:id="114" w:author="Учетная запись Майкрософт" w:date="2024-12-17T16:30:00Z"/>
              <w:rFonts w:asciiTheme="minorHAnsi" w:eastAsiaTheme="minorEastAsia" w:hAnsiTheme="minorHAnsi"/>
              <w:noProof/>
              <w:sz w:val="22"/>
              <w:lang w:eastAsia="ru-RU"/>
            </w:rPr>
          </w:pPr>
          <w:ins w:id="115"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"_Toc185345486"</w:instrText>
            </w:r>
            <w:r w:rsidRPr="007E0BE7">
              <w:rPr>
                <w:rStyle w:val="a7"/>
                <w:noProof/>
              </w:rPr>
              <w:instrText xml:space="preserve"> </w:instrText>
            </w:r>
            <w:r w:rsidRPr="007E0BE7">
              <w:rPr>
                <w:rStyle w:val="a7"/>
                <w:noProof/>
              </w:rPr>
              <w:fldChar w:fldCharType="separate"/>
            </w:r>
            <w:r w:rsidRPr="007E0BE7">
              <w:rPr>
                <w:rStyle w:val="a7"/>
                <w:noProof/>
              </w:rPr>
              <w:t>7 Руководство пользователя</w:t>
            </w:r>
            <w:r>
              <w:rPr>
                <w:noProof/>
                <w:webHidden/>
              </w:rPr>
              <w:tab/>
            </w:r>
            <w:r>
              <w:rPr>
                <w:noProof/>
                <w:webHidden/>
              </w:rPr>
              <w:fldChar w:fldCharType="begin"/>
            </w:r>
            <w:r>
              <w:rPr>
                <w:noProof/>
                <w:webHidden/>
              </w:rPr>
              <w:instrText xml:space="preserve"> PAGEREF _Toc185345486 \h </w:instrText>
            </w:r>
          </w:ins>
          <w:r>
            <w:rPr>
              <w:noProof/>
              <w:webHidden/>
            </w:rPr>
          </w:r>
          <w:r>
            <w:rPr>
              <w:noProof/>
              <w:webHidden/>
            </w:rPr>
            <w:fldChar w:fldCharType="separate"/>
          </w:r>
          <w:r w:rsidR="007E0A70">
            <w:rPr>
              <w:noProof/>
              <w:webHidden/>
            </w:rPr>
            <w:t>28</w:t>
          </w:r>
          <w:ins w:id="116" w:author="Учетная запись Майкрософт" w:date="2024-12-17T16:30:00Z">
            <w:r>
              <w:rPr>
                <w:noProof/>
                <w:webHidden/>
              </w:rPr>
              <w:fldChar w:fldCharType="end"/>
            </w:r>
            <w:r w:rsidRPr="007E0BE7">
              <w:rPr>
                <w:rStyle w:val="a7"/>
                <w:noProof/>
              </w:rPr>
              <w:fldChar w:fldCharType="end"/>
            </w:r>
          </w:ins>
        </w:p>
        <w:p w14:paraId="215B0B5F" w14:textId="4A3C113D" w:rsidR="000A74F7" w:rsidRDefault="000A74F7">
          <w:pPr>
            <w:pStyle w:val="21"/>
            <w:tabs>
              <w:tab w:val="right" w:leader="dot" w:pos="9344"/>
            </w:tabs>
            <w:spacing w:after="0"/>
            <w:rPr>
              <w:ins w:id="117" w:author="Учетная запись Майкрософт" w:date="2024-12-17T16:30:00Z"/>
              <w:rFonts w:asciiTheme="minorHAnsi" w:eastAsiaTheme="minorEastAsia" w:hAnsiTheme="minorHAnsi"/>
              <w:noProof/>
              <w:sz w:val="22"/>
              <w:lang w:eastAsia="ru-RU"/>
            </w:rPr>
            <w:pPrChange w:id="118" w:author="Маргарита Савельева" w:date="2024-12-17T23:20:00Z">
              <w:pPr>
                <w:pStyle w:val="21"/>
                <w:tabs>
                  <w:tab w:val="right" w:leader="dot" w:pos="9344"/>
                </w:tabs>
              </w:pPr>
            </w:pPrChange>
          </w:pPr>
          <w:ins w:id="119"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"_Toc185345487"</w:instrText>
            </w:r>
            <w:r w:rsidRPr="007E0BE7">
              <w:rPr>
                <w:rStyle w:val="a7"/>
                <w:noProof/>
              </w:rPr>
              <w:instrText xml:space="preserve"> </w:instrText>
            </w:r>
            <w:r w:rsidRPr="007E0BE7">
              <w:rPr>
                <w:rStyle w:val="a7"/>
                <w:noProof/>
              </w:rPr>
              <w:fldChar w:fldCharType="separate"/>
            </w:r>
            <w:r w:rsidRPr="007E0BE7">
              <w:rPr>
                <w:rStyle w:val="a7"/>
                <w:noProof/>
              </w:rPr>
              <w:t>7.1 Тестирование клиентской части</w:t>
            </w:r>
            <w:r>
              <w:rPr>
                <w:noProof/>
                <w:webHidden/>
              </w:rPr>
              <w:tab/>
            </w:r>
            <w:r>
              <w:rPr>
                <w:noProof/>
                <w:webHidden/>
              </w:rPr>
              <w:fldChar w:fldCharType="begin"/>
            </w:r>
            <w:r>
              <w:rPr>
                <w:noProof/>
                <w:webHidden/>
              </w:rPr>
              <w:instrText xml:space="preserve"> PAGEREF _Toc185345487 \h </w:instrText>
            </w:r>
          </w:ins>
          <w:r>
            <w:rPr>
              <w:noProof/>
              <w:webHidden/>
            </w:rPr>
          </w:r>
          <w:r>
            <w:rPr>
              <w:noProof/>
              <w:webHidden/>
            </w:rPr>
            <w:fldChar w:fldCharType="separate"/>
          </w:r>
          <w:r w:rsidR="007E0A70">
            <w:rPr>
              <w:noProof/>
              <w:webHidden/>
            </w:rPr>
            <w:t>28</w:t>
          </w:r>
          <w:ins w:id="120" w:author="Учетная запись Майкрософт" w:date="2024-12-17T16:30:00Z">
            <w:r>
              <w:rPr>
                <w:noProof/>
                <w:webHidden/>
              </w:rPr>
              <w:fldChar w:fldCharType="end"/>
            </w:r>
            <w:r w:rsidRPr="007E0BE7">
              <w:rPr>
                <w:rStyle w:val="a7"/>
                <w:noProof/>
              </w:rPr>
              <w:fldChar w:fldCharType="end"/>
            </w:r>
          </w:ins>
        </w:p>
        <w:p w14:paraId="3CD00E4F" w14:textId="09BEAAC8" w:rsidR="000A74F7" w:rsidRDefault="000A74F7">
          <w:pPr>
            <w:pStyle w:val="21"/>
            <w:tabs>
              <w:tab w:val="right" w:leader="dot" w:pos="9344"/>
            </w:tabs>
            <w:spacing w:after="0"/>
            <w:rPr>
              <w:ins w:id="121" w:author="Учетная запись Майкрософт" w:date="2024-12-17T16:30:00Z"/>
              <w:rFonts w:asciiTheme="minorHAnsi" w:eastAsiaTheme="minorEastAsia" w:hAnsiTheme="minorHAnsi"/>
              <w:noProof/>
              <w:sz w:val="22"/>
              <w:lang w:eastAsia="ru-RU"/>
            </w:rPr>
            <w:pPrChange w:id="122" w:author="Маргарита Савельева" w:date="2024-12-17T23:20:00Z">
              <w:pPr>
                <w:pStyle w:val="21"/>
                <w:tabs>
                  <w:tab w:val="right" w:leader="dot" w:pos="9344"/>
                </w:tabs>
              </w:pPr>
            </w:pPrChange>
          </w:pPr>
          <w:ins w:id="123"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"_Toc185345488"</w:instrText>
            </w:r>
            <w:r w:rsidRPr="007E0BE7">
              <w:rPr>
                <w:rStyle w:val="a7"/>
                <w:noProof/>
              </w:rPr>
              <w:instrText xml:space="preserve"> </w:instrText>
            </w:r>
            <w:r w:rsidRPr="007E0BE7">
              <w:rPr>
                <w:rStyle w:val="a7"/>
                <w:noProof/>
              </w:rPr>
              <w:fldChar w:fldCharType="separate"/>
            </w:r>
            <w:r w:rsidRPr="007E0BE7">
              <w:rPr>
                <w:rStyle w:val="a7"/>
                <w:noProof/>
              </w:rPr>
              <w:t>7.2 Тестирование области работы администратора</w:t>
            </w:r>
            <w:r>
              <w:rPr>
                <w:noProof/>
                <w:webHidden/>
              </w:rPr>
              <w:tab/>
            </w:r>
            <w:r>
              <w:rPr>
                <w:noProof/>
                <w:webHidden/>
              </w:rPr>
              <w:fldChar w:fldCharType="begin"/>
            </w:r>
            <w:r>
              <w:rPr>
                <w:noProof/>
                <w:webHidden/>
              </w:rPr>
              <w:instrText xml:space="preserve"> PAGEREF _Toc185345488 \h </w:instrText>
            </w:r>
          </w:ins>
          <w:r>
            <w:rPr>
              <w:noProof/>
              <w:webHidden/>
            </w:rPr>
          </w:r>
          <w:r>
            <w:rPr>
              <w:noProof/>
              <w:webHidden/>
            </w:rPr>
            <w:fldChar w:fldCharType="separate"/>
          </w:r>
          <w:r w:rsidR="007E0A70">
            <w:rPr>
              <w:noProof/>
              <w:webHidden/>
            </w:rPr>
            <w:t>32</w:t>
          </w:r>
          <w:ins w:id="124" w:author="Учетная запись Майкрософт" w:date="2024-12-17T16:30:00Z">
            <w:r>
              <w:rPr>
                <w:noProof/>
                <w:webHidden/>
              </w:rPr>
              <w:fldChar w:fldCharType="end"/>
            </w:r>
            <w:r w:rsidRPr="007E0BE7">
              <w:rPr>
                <w:rStyle w:val="a7"/>
                <w:noProof/>
              </w:rPr>
              <w:fldChar w:fldCharType="end"/>
            </w:r>
          </w:ins>
        </w:p>
        <w:p w14:paraId="14C1BB87" w14:textId="1246BDE2" w:rsidR="000A74F7" w:rsidRDefault="000A74F7">
          <w:pPr>
            <w:pStyle w:val="21"/>
            <w:tabs>
              <w:tab w:val="right" w:leader="dot" w:pos="9344"/>
            </w:tabs>
            <w:spacing w:after="0"/>
            <w:rPr>
              <w:ins w:id="125" w:author="Учетная запись Майкрософт" w:date="2024-12-17T16:30:00Z"/>
              <w:rFonts w:asciiTheme="minorHAnsi" w:eastAsiaTheme="minorEastAsia" w:hAnsiTheme="minorHAnsi"/>
              <w:noProof/>
              <w:sz w:val="22"/>
              <w:lang w:eastAsia="ru-RU"/>
            </w:rPr>
            <w:pPrChange w:id="126" w:author="Маргарита Савельева" w:date="2024-12-17T23:20:00Z">
              <w:pPr>
                <w:pStyle w:val="21"/>
                <w:tabs>
                  <w:tab w:val="right" w:leader="dot" w:pos="9344"/>
                </w:tabs>
              </w:pPr>
            </w:pPrChange>
          </w:pPr>
          <w:ins w:id="127"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"_Toc185345489"</w:instrText>
            </w:r>
            <w:r w:rsidRPr="007E0BE7">
              <w:rPr>
                <w:rStyle w:val="a7"/>
                <w:noProof/>
              </w:rPr>
              <w:instrText xml:space="preserve"> </w:instrText>
            </w:r>
            <w:r w:rsidRPr="007E0BE7">
              <w:rPr>
                <w:rStyle w:val="a7"/>
                <w:noProof/>
              </w:rPr>
              <w:fldChar w:fldCharType="separate"/>
            </w:r>
            <w:r w:rsidRPr="007E0BE7">
              <w:rPr>
                <w:rStyle w:val="a7"/>
                <w:noProof/>
              </w:rPr>
              <w:t>7.3 Вывод по разделу</w:t>
            </w:r>
            <w:r>
              <w:rPr>
                <w:noProof/>
                <w:webHidden/>
              </w:rPr>
              <w:tab/>
            </w:r>
            <w:r>
              <w:rPr>
                <w:noProof/>
                <w:webHidden/>
              </w:rPr>
              <w:fldChar w:fldCharType="begin"/>
            </w:r>
            <w:r>
              <w:rPr>
                <w:noProof/>
                <w:webHidden/>
              </w:rPr>
              <w:instrText xml:space="preserve"> PAGEREF _Toc185345489 \h </w:instrText>
            </w:r>
          </w:ins>
          <w:r>
            <w:rPr>
              <w:noProof/>
              <w:webHidden/>
            </w:rPr>
          </w:r>
          <w:r>
            <w:rPr>
              <w:noProof/>
              <w:webHidden/>
            </w:rPr>
            <w:fldChar w:fldCharType="separate"/>
          </w:r>
          <w:r w:rsidR="007E0A70">
            <w:rPr>
              <w:noProof/>
              <w:webHidden/>
            </w:rPr>
            <w:t>35</w:t>
          </w:r>
          <w:ins w:id="128" w:author="Учетная запись Майкрософт" w:date="2024-12-17T16:30:00Z">
            <w:r>
              <w:rPr>
                <w:noProof/>
                <w:webHidden/>
              </w:rPr>
              <w:fldChar w:fldCharType="end"/>
            </w:r>
            <w:r w:rsidRPr="007E0BE7">
              <w:rPr>
                <w:rStyle w:val="a7"/>
                <w:noProof/>
              </w:rPr>
              <w:fldChar w:fldCharType="end"/>
            </w:r>
          </w:ins>
        </w:p>
        <w:p w14:paraId="6743E0D0" w14:textId="7E4A6788" w:rsidR="000A74F7" w:rsidRDefault="000A74F7" w:rsidP="00B70BDA">
          <w:pPr>
            <w:pStyle w:val="12"/>
            <w:rPr>
              <w:ins w:id="129" w:author="Учетная запись Майкрософт" w:date="2024-12-17T16:30:00Z"/>
              <w:rFonts w:asciiTheme="minorHAnsi" w:eastAsiaTheme="minorEastAsia" w:hAnsiTheme="minorHAnsi"/>
              <w:noProof/>
              <w:sz w:val="22"/>
              <w:lang w:eastAsia="ru-RU"/>
            </w:rPr>
          </w:pPr>
          <w:ins w:id="130"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"_Toc185345490"</w:instrText>
            </w:r>
            <w:r w:rsidRPr="007E0BE7">
              <w:rPr>
                <w:rStyle w:val="a7"/>
                <w:noProof/>
              </w:rPr>
              <w:instrText xml:space="preserve"> </w:instrText>
            </w:r>
            <w:r w:rsidRPr="007E0BE7">
              <w:rPr>
                <w:rStyle w:val="a7"/>
                <w:noProof/>
              </w:rPr>
              <w:fldChar w:fldCharType="separate"/>
            </w:r>
            <w:r w:rsidRPr="007E0BE7">
              <w:rPr>
                <w:rStyle w:val="a7"/>
                <w:noProof/>
              </w:rPr>
              <w:t>Заключение</w:t>
            </w:r>
            <w:r>
              <w:rPr>
                <w:noProof/>
                <w:webHidden/>
              </w:rPr>
              <w:tab/>
            </w:r>
            <w:r>
              <w:rPr>
                <w:noProof/>
                <w:webHidden/>
              </w:rPr>
              <w:fldChar w:fldCharType="begin"/>
            </w:r>
            <w:r>
              <w:rPr>
                <w:noProof/>
                <w:webHidden/>
              </w:rPr>
              <w:instrText xml:space="preserve"> PAGEREF _Toc185345490 \h </w:instrText>
            </w:r>
          </w:ins>
          <w:r>
            <w:rPr>
              <w:noProof/>
              <w:webHidden/>
            </w:rPr>
          </w:r>
          <w:r>
            <w:rPr>
              <w:noProof/>
              <w:webHidden/>
            </w:rPr>
            <w:fldChar w:fldCharType="separate"/>
          </w:r>
          <w:r w:rsidR="007E0A70">
            <w:rPr>
              <w:noProof/>
              <w:webHidden/>
            </w:rPr>
            <w:t>36</w:t>
          </w:r>
          <w:ins w:id="131" w:author="Учетная запись Майкрософт" w:date="2024-12-17T16:30:00Z">
            <w:r>
              <w:rPr>
                <w:noProof/>
                <w:webHidden/>
              </w:rPr>
              <w:fldChar w:fldCharType="end"/>
            </w:r>
            <w:r w:rsidRPr="007E0BE7">
              <w:rPr>
                <w:rStyle w:val="a7"/>
                <w:noProof/>
              </w:rPr>
              <w:fldChar w:fldCharType="end"/>
            </w:r>
          </w:ins>
        </w:p>
        <w:p w14:paraId="3214834D" w14:textId="5B2E8243" w:rsidR="000A74F7" w:rsidRDefault="000A74F7" w:rsidP="00B70BDA">
          <w:pPr>
            <w:pStyle w:val="12"/>
            <w:rPr>
              <w:ins w:id="132" w:author="Учетная запись Майкрософт" w:date="2024-12-17T16:30:00Z"/>
              <w:rFonts w:asciiTheme="minorHAnsi" w:eastAsiaTheme="minorEastAsia" w:hAnsiTheme="minorHAnsi"/>
              <w:noProof/>
              <w:sz w:val="22"/>
              <w:lang w:eastAsia="ru-RU"/>
            </w:rPr>
          </w:pPr>
          <w:ins w:id="133"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"_Toc185345491"</w:instrText>
            </w:r>
            <w:r w:rsidRPr="007E0BE7">
              <w:rPr>
                <w:rStyle w:val="a7"/>
                <w:noProof/>
              </w:rPr>
              <w:instrText xml:space="preserve"> </w:instrText>
            </w:r>
            <w:r w:rsidRPr="007E0BE7">
              <w:rPr>
                <w:rStyle w:val="a7"/>
                <w:noProof/>
              </w:rPr>
              <w:fldChar w:fldCharType="separate"/>
            </w:r>
            <w:r w:rsidRPr="007E0BE7">
              <w:rPr>
                <w:rStyle w:val="a7"/>
                <w:noProof/>
              </w:rPr>
              <w:t>Список использованных литературных источников</w:t>
            </w:r>
            <w:r>
              <w:rPr>
                <w:noProof/>
                <w:webHidden/>
              </w:rPr>
              <w:tab/>
            </w:r>
            <w:r>
              <w:rPr>
                <w:noProof/>
                <w:webHidden/>
              </w:rPr>
              <w:fldChar w:fldCharType="begin"/>
            </w:r>
            <w:r>
              <w:rPr>
                <w:noProof/>
                <w:webHidden/>
              </w:rPr>
              <w:instrText xml:space="preserve"> PAGEREF _Toc185345491 \h </w:instrText>
            </w:r>
          </w:ins>
          <w:r>
            <w:rPr>
              <w:noProof/>
              <w:webHidden/>
            </w:rPr>
          </w:r>
          <w:r>
            <w:rPr>
              <w:noProof/>
              <w:webHidden/>
            </w:rPr>
            <w:fldChar w:fldCharType="separate"/>
          </w:r>
          <w:r w:rsidR="007E0A70">
            <w:rPr>
              <w:noProof/>
              <w:webHidden/>
            </w:rPr>
            <w:t>37</w:t>
          </w:r>
          <w:ins w:id="134" w:author="Учетная запись Майкрософт" w:date="2024-12-17T16:30:00Z">
            <w:r>
              <w:rPr>
                <w:noProof/>
                <w:webHidden/>
              </w:rPr>
              <w:fldChar w:fldCharType="end"/>
            </w:r>
            <w:r w:rsidRPr="007E0BE7">
              <w:rPr>
                <w:rStyle w:val="a7"/>
                <w:noProof/>
              </w:rPr>
              <w:fldChar w:fldCharType="end"/>
            </w:r>
          </w:ins>
        </w:p>
        <w:p w14:paraId="57FDDE7D" w14:textId="4424F799" w:rsidR="000A74F7" w:rsidRDefault="000A74F7" w:rsidP="00B70BDA">
          <w:pPr>
            <w:pStyle w:val="12"/>
            <w:rPr>
              <w:ins w:id="135" w:author="Учетная запись Майкрософт" w:date="2024-12-17T16:30:00Z"/>
              <w:rFonts w:asciiTheme="minorHAnsi" w:eastAsiaTheme="minorEastAsia" w:hAnsiTheme="minorHAnsi"/>
              <w:noProof/>
              <w:sz w:val="22"/>
              <w:lang w:eastAsia="ru-RU"/>
            </w:rPr>
          </w:pPr>
          <w:ins w:id="136"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"_Toc185345492"</w:instrText>
            </w:r>
            <w:r w:rsidRPr="007E0BE7">
              <w:rPr>
                <w:rStyle w:val="a7"/>
                <w:noProof/>
              </w:rPr>
              <w:instrText xml:space="preserve"> </w:instrText>
            </w:r>
            <w:r w:rsidRPr="007E0BE7">
              <w:rPr>
                <w:rStyle w:val="a7"/>
                <w:noProof/>
              </w:rPr>
              <w:fldChar w:fldCharType="separate"/>
            </w:r>
            <w:r w:rsidRPr="007E0BE7">
              <w:rPr>
                <w:rStyle w:val="a7"/>
                <w:noProof/>
              </w:rPr>
              <w:t>Приложение А</w:t>
            </w:r>
            <w:r>
              <w:rPr>
                <w:noProof/>
                <w:webHidden/>
              </w:rPr>
              <w:tab/>
            </w:r>
            <w:r>
              <w:rPr>
                <w:noProof/>
                <w:webHidden/>
              </w:rPr>
              <w:fldChar w:fldCharType="begin"/>
            </w:r>
            <w:r>
              <w:rPr>
                <w:noProof/>
                <w:webHidden/>
              </w:rPr>
              <w:instrText xml:space="preserve"> PAGEREF _Toc185345492 \h </w:instrText>
            </w:r>
          </w:ins>
          <w:r>
            <w:rPr>
              <w:noProof/>
              <w:webHidden/>
            </w:rPr>
          </w:r>
          <w:r>
            <w:rPr>
              <w:noProof/>
              <w:webHidden/>
            </w:rPr>
            <w:fldChar w:fldCharType="separate"/>
          </w:r>
          <w:r w:rsidR="007E0A70">
            <w:rPr>
              <w:noProof/>
              <w:webHidden/>
            </w:rPr>
            <w:t>38</w:t>
          </w:r>
          <w:ins w:id="137" w:author="Учетная запись Майкрософт" w:date="2024-12-17T16:30:00Z">
            <w:r>
              <w:rPr>
                <w:noProof/>
                <w:webHidden/>
              </w:rPr>
              <w:fldChar w:fldCharType="end"/>
            </w:r>
            <w:r w:rsidRPr="007E0BE7">
              <w:rPr>
                <w:rStyle w:val="a7"/>
                <w:noProof/>
              </w:rPr>
              <w:fldChar w:fldCharType="end"/>
            </w:r>
          </w:ins>
        </w:p>
        <w:p w14:paraId="414D401F" w14:textId="5B1B5A00" w:rsidR="000A74F7" w:rsidRDefault="000A74F7" w:rsidP="00B70BDA">
          <w:pPr>
            <w:pStyle w:val="12"/>
            <w:rPr>
              <w:ins w:id="138" w:author="Учетная запись Майкрософт" w:date="2024-12-17T16:30:00Z"/>
              <w:rFonts w:asciiTheme="minorHAnsi" w:eastAsiaTheme="minorEastAsia" w:hAnsiTheme="minorHAnsi"/>
              <w:noProof/>
              <w:sz w:val="22"/>
              <w:lang w:eastAsia="ru-RU"/>
            </w:rPr>
          </w:pPr>
          <w:ins w:id="139"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"_Toc185345493"</w:instrText>
            </w:r>
            <w:r w:rsidRPr="007E0BE7">
              <w:rPr>
                <w:rStyle w:val="a7"/>
                <w:noProof/>
              </w:rPr>
              <w:instrText xml:space="preserve"> </w:instrText>
            </w:r>
            <w:r w:rsidRPr="007E0BE7">
              <w:rPr>
                <w:rStyle w:val="a7"/>
                <w:noProof/>
              </w:rPr>
              <w:fldChar w:fldCharType="separate"/>
            </w:r>
            <w:r w:rsidRPr="007E0BE7">
              <w:rPr>
                <w:rStyle w:val="a7"/>
                <w:noProof/>
              </w:rPr>
              <w:t>Приложение Б</w:t>
            </w:r>
            <w:r>
              <w:rPr>
                <w:noProof/>
                <w:webHidden/>
              </w:rPr>
              <w:tab/>
            </w:r>
            <w:r>
              <w:rPr>
                <w:noProof/>
                <w:webHidden/>
              </w:rPr>
              <w:fldChar w:fldCharType="begin"/>
            </w:r>
            <w:r>
              <w:rPr>
                <w:noProof/>
                <w:webHidden/>
              </w:rPr>
              <w:instrText xml:space="preserve"> PAGEREF _Toc185345493 \h </w:instrText>
            </w:r>
          </w:ins>
          <w:r>
            <w:rPr>
              <w:noProof/>
              <w:webHidden/>
            </w:rPr>
          </w:r>
          <w:r>
            <w:rPr>
              <w:noProof/>
              <w:webHidden/>
            </w:rPr>
            <w:fldChar w:fldCharType="separate"/>
          </w:r>
          <w:r w:rsidR="007E0A70">
            <w:rPr>
              <w:noProof/>
              <w:webHidden/>
            </w:rPr>
            <w:t>41</w:t>
          </w:r>
          <w:ins w:id="140" w:author="Учетная запись Майкрософт" w:date="2024-12-17T16:30:00Z">
            <w:r>
              <w:rPr>
                <w:noProof/>
                <w:webHidden/>
              </w:rPr>
              <w:fldChar w:fldCharType="end"/>
            </w:r>
            <w:r w:rsidRPr="007E0BE7">
              <w:rPr>
                <w:rStyle w:val="a7"/>
                <w:noProof/>
              </w:rPr>
              <w:fldChar w:fldCharType="end"/>
            </w:r>
          </w:ins>
        </w:p>
        <w:p w14:paraId="4BA1AF84" w14:textId="38555921" w:rsidR="000A74F7" w:rsidRDefault="000A74F7" w:rsidP="00B70BDA">
          <w:pPr>
            <w:pStyle w:val="12"/>
            <w:rPr>
              <w:ins w:id="141" w:author="Учетная запись Майкрософт" w:date="2024-12-17T16:30:00Z"/>
              <w:rFonts w:asciiTheme="minorHAnsi" w:eastAsiaTheme="minorEastAsia" w:hAnsiTheme="minorHAnsi"/>
              <w:noProof/>
              <w:sz w:val="22"/>
              <w:lang w:eastAsia="ru-RU"/>
            </w:rPr>
          </w:pPr>
          <w:ins w:id="142"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"_Toc185345494"</w:instrText>
            </w:r>
            <w:r w:rsidRPr="007E0BE7">
              <w:rPr>
                <w:rStyle w:val="a7"/>
                <w:noProof/>
              </w:rPr>
              <w:instrText xml:space="preserve"> </w:instrText>
            </w:r>
            <w:r w:rsidRPr="007E0BE7">
              <w:rPr>
                <w:rStyle w:val="a7"/>
                <w:noProof/>
              </w:rPr>
              <w:fldChar w:fldCharType="separate"/>
            </w:r>
            <w:r w:rsidRPr="007E0BE7">
              <w:rPr>
                <w:rStyle w:val="a7"/>
                <w:noProof/>
              </w:rPr>
              <w:t>Приложение В</w:t>
            </w:r>
            <w:r>
              <w:rPr>
                <w:noProof/>
                <w:webHidden/>
              </w:rPr>
              <w:tab/>
            </w:r>
            <w:r>
              <w:rPr>
                <w:noProof/>
                <w:webHidden/>
              </w:rPr>
              <w:fldChar w:fldCharType="begin"/>
            </w:r>
            <w:r>
              <w:rPr>
                <w:noProof/>
                <w:webHidden/>
              </w:rPr>
              <w:instrText xml:space="preserve"> PAGEREF _Toc185345494 \h </w:instrText>
            </w:r>
          </w:ins>
          <w:r>
            <w:rPr>
              <w:noProof/>
              <w:webHidden/>
            </w:rPr>
          </w:r>
          <w:r>
            <w:rPr>
              <w:noProof/>
              <w:webHidden/>
            </w:rPr>
            <w:fldChar w:fldCharType="separate"/>
          </w:r>
          <w:r w:rsidR="007E0A70">
            <w:rPr>
              <w:noProof/>
              <w:webHidden/>
            </w:rPr>
            <w:t>42</w:t>
          </w:r>
          <w:ins w:id="143" w:author="Учетная запись Майкрософт" w:date="2024-12-17T16:30:00Z">
            <w:r>
              <w:rPr>
                <w:noProof/>
                <w:webHidden/>
              </w:rPr>
              <w:fldChar w:fldCharType="end"/>
            </w:r>
            <w:r w:rsidRPr="007E0BE7">
              <w:rPr>
                <w:rStyle w:val="a7"/>
                <w:noProof/>
              </w:rPr>
              <w:fldChar w:fldCharType="end"/>
            </w:r>
          </w:ins>
        </w:p>
        <w:p w14:paraId="14D73505" w14:textId="396ED756" w:rsidR="000A74F7" w:rsidRDefault="000A74F7" w:rsidP="00B70BDA">
          <w:pPr>
            <w:pStyle w:val="12"/>
            <w:rPr>
              <w:ins w:id="144" w:author="Учетная запись Майкрософт" w:date="2024-12-17T16:30:00Z"/>
              <w:rFonts w:asciiTheme="minorHAnsi" w:eastAsiaTheme="minorEastAsia" w:hAnsiTheme="minorHAnsi"/>
              <w:noProof/>
              <w:sz w:val="22"/>
              <w:lang w:eastAsia="ru-RU"/>
            </w:rPr>
          </w:pPr>
          <w:ins w:id="145" w:author="Учетная запись Майкрософт" w:date="2024-12-17T16:30:00Z">
            <w:r w:rsidRPr="007E0BE7">
              <w:rPr>
                <w:rStyle w:val="a7"/>
                <w:noProof/>
              </w:rPr>
              <w:fldChar w:fldCharType="begin"/>
            </w:r>
            <w:r w:rsidRPr="007E0BE7">
              <w:rPr>
                <w:rStyle w:val="a7"/>
                <w:noProof/>
              </w:rPr>
              <w:instrText xml:space="preserve"> </w:instrText>
            </w:r>
            <w:r>
              <w:rPr>
                <w:noProof/>
              </w:rPr>
              <w:instrText>HYPERLINK \l "_Toc185345495"</w:instrText>
            </w:r>
            <w:r w:rsidRPr="007E0BE7">
              <w:rPr>
                <w:rStyle w:val="a7"/>
                <w:noProof/>
              </w:rPr>
              <w:instrText xml:space="preserve"> </w:instrText>
            </w:r>
            <w:r w:rsidRPr="007E0BE7">
              <w:rPr>
                <w:rStyle w:val="a7"/>
                <w:noProof/>
              </w:rPr>
              <w:fldChar w:fldCharType="separate"/>
            </w:r>
            <w:r w:rsidRPr="007E0BE7">
              <w:rPr>
                <w:rStyle w:val="a7"/>
                <w:noProof/>
              </w:rPr>
              <w:t>Приложение Г</w:t>
            </w:r>
            <w:r>
              <w:rPr>
                <w:noProof/>
                <w:webHidden/>
              </w:rPr>
              <w:tab/>
            </w:r>
            <w:r>
              <w:rPr>
                <w:noProof/>
                <w:webHidden/>
              </w:rPr>
              <w:fldChar w:fldCharType="begin"/>
            </w:r>
            <w:r>
              <w:rPr>
                <w:noProof/>
                <w:webHidden/>
              </w:rPr>
              <w:instrText xml:space="preserve"> PAGEREF _Toc185345495 \h </w:instrText>
            </w:r>
          </w:ins>
          <w:r>
            <w:rPr>
              <w:noProof/>
              <w:webHidden/>
            </w:rPr>
          </w:r>
          <w:r>
            <w:rPr>
              <w:noProof/>
              <w:webHidden/>
            </w:rPr>
            <w:fldChar w:fldCharType="separate"/>
          </w:r>
          <w:r w:rsidR="007E0A70">
            <w:rPr>
              <w:noProof/>
              <w:webHidden/>
            </w:rPr>
            <w:t>44</w:t>
          </w:r>
          <w:ins w:id="146" w:author="Учетная запись Майкрософт" w:date="2024-12-17T16:30:00Z">
            <w:r>
              <w:rPr>
                <w:noProof/>
                <w:webHidden/>
              </w:rPr>
              <w:fldChar w:fldCharType="end"/>
            </w:r>
            <w:r w:rsidRPr="007E0BE7">
              <w:rPr>
                <w:rStyle w:val="a7"/>
                <w:noProof/>
              </w:rPr>
              <w:fldChar w:fldCharType="end"/>
            </w:r>
          </w:ins>
        </w:p>
        <w:p w14:paraId="76279D15" w14:textId="77777777" w:rsidR="00954607" w:rsidDel="005D515E" w:rsidRDefault="00954607">
          <w:pPr>
            <w:pStyle w:val="12"/>
            <w:rPr>
              <w:del w:id="147" w:author="Учетная запись Майкрософт" w:date="2024-12-17T15:05:00Z"/>
              <w:rFonts w:asciiTheme="minorHAnsi" w:eastAsiaTheme="minorEastAsia" w:hAnsiTheme="minorHAnsi"/>
              <w:noProof/>
              <w:sz w:val="22"/>
              <w:lang w:eastAsia="ru-RU"/>
            </w:rPr>
          </w:pPr>
          <w:del w:id="148" w:author="Учетная запись Майкрософт" w:date="2024-12-17T15:05:00Z">
            <w:r w:rsidRPr="005D515E" w:rsidDel="005D515E">
              <w:rPr>
                <w:rStyle w:val="a7"/>
                <w:noProof/>
              </w:rPr>
              <w:delText>Введение</w:delText>
            </w:r>
            <w:r w:rsidDel="005D515E">
              <w:rPr>
                <w:noProof/>
                <w:webHidden/>
              </w:rPr>
              <w:tab/>
            </w:r>
            <w:r w:rsidR="00860119" w:rsidDel="005D515E">
              <w:rPr>
                <w:noProof/>
                <w:webHidden/>
              </w:rPr>
              <w:delText>6</w:delText>
            </w:r>
          </w:del>
        </w:p>
        <w:p w14:paraId="68C21521" w14:textId="58875D6D" w:rsidR="00954607" w:rsidDel="005D515E" w:rsidRDefault="00954607">
          <w:pPr>
            <w:pStyle w:val="12"/>
            <w:tabs>
              <w:tab w:val="left" w:pos="560"/>
            </w:tabs>
            <w:rPr>
              <w:del w:id="149" w:author="Учетная запись Майкрософт" w:date="2024-12-17T15:05:00Z"/>
              <w:rFonts w:asciiTheme="minorHAnsi" w:eastAsiaTheme="minorEastAsia" w:hAnsiTheme="minorHAnsi"/>
              <w:noProof/>
              <w:sz w:val="22"/>
              <w:lang w:eastAsia="ru-RU"/>
            </w:rPr>
          </w:pPr>
          <w:del w:id="150" w:author="Учетная запись Майкрософт" w:date="2024-12-17T15:05:00Z">
            <w:r w:rsidRPr="005D515E" w:rsidDel="005D515E">
              <w:rPr>
                <w:rStyle w:val="a7"/>
                <w:noProof/>
              </w:rPr>
              <w:delText>1</w:delText>
            </w:r>
            <w:r w:rsidDel="005D515E">
              <w:rPr>
                <w:rFonts w:asciiTheme="minorHAnsi" w:eastAsiaTheme="minorEastAsia" w:hAnsiTheme="minorHAnsi"/>
                <w:noProof/>
                <w:sz w:val="22"/>
                <w:lang w:eastAsia="ru-RU"/>
              </w:rPr>
              <w:delText xml:space="preserve">   </w:delText>
            </w:r>
            <w:r w:rsidRPr="005D515E" w:rsidDel="005D515E">
              <w:rPr>
                <w:rStyle w:val="a7"/>
                <w:bCs/>
                <w:noProof/>
              </w:rPr>
              <w:delText>Постановка задачи и анализ требований</w:delText>
            </w:r>
            <w:r w:rsidDel="005D515E">
              <w:rPr>
                <w:noProof/>
                <w:webHidden/>
              </w:rPr>
              <w:tab/>
            </w:r>
            <w:r w:rsidR="00860119" w:rsidDel="005D515E">
              <w:rPr>
                <w:noProof/>
                <w:webHidden/>
              </w:rPr>
              <w:delText>7</w:delText>
            </w:r>
          </w:del>
        </w:p>
        <w:p w14:paraId="78B17F68" w14:textId="77777777" w:rsidR="00954607" w:rsidDel="005D515E" w:rsidRDefault="00954607">
          <w:pPr>
            <w:pStyle w:val="21"/>
            <w:tabs>
              <w:tab w:val="right" w:leader="dot" w:pos="9344"/>
            </w:tabs>
            <w:spacing w:after="0"/>
            <w:rPr>
              <w:del w:id="151" w:author="Учетная запись Майкрософт" w:date="2024-12-17T15:05:00Z"/>
              <w:rFonts w:asciiTheme="minorHAnsi" w:eastAsiaTheme="minorEastAsia" w:hAnsiTheme="minorHAnsi"/>
              <w:noProof/>
              <w:sz w:val="22"/>
              <w:lang w:eastAsia="ru-RU"/>
            </w:rPr>
            <w:pPrChange w:id="152" w:author="Маргарита Савельева" w:date="2024-12-17T23:20:00Z">
              <w:pPr>
                <w:pStyle w:val="21"/>
                <w:tabs>
                  <w:tab w:val="right" w:leader="dot" w:pos="9344"/>
                </w:tabs>
              </w:pPr>
            </w:pPrChange>
          </w:pPr>
          <w:del w:id="153" w:author="Учетная запись Майкрософт" w:date="2024-12-17T15:05:00Z">
            <w:r w:rsidRPr="005D515E" w:rsidDel="005D515E">
              <w:rPr>
                <w:rStyle w:val="a7"/>
                <w:noProof/>
              </w:rPr>
              <w:delText>1.1 Цели и задачи проекта</w:delText>
            </w:r>
            <w:r w:rsidDel="005D515E">
              <w:rPr>
                <w:noProof/>
                <w:webHidden/>
              </w:rPr>
              <w:tab/>
            </w:r>
            <w:r w:rsidR="00860119" w:rsidDel="005D515E">
              <w:rPr>
                <w:noProof/>
                <w:webHidden/>
              </w:rPr>
              <w:delText>7</w:delText>
            </w:r>
          </w:del>
        </w:p>
        <w:p w14:paraId="4C71B29D" w14:textId="77777777" w:rsidR="00954607" w:rsidDel="005D515E" w:rsidRDefault="00954607">
          <w:pPr>
            <w:pStyle w:val="21"/>
            <w:tabs>
              <w:tab w:val="right" w:leader="dot" w:pos="9344"/>
            </w:tabs>
            <w:spacing w:after="0"/>
            <w:rPr>
              <w:del w:id="154" w:author="Учетная запись Майкрософт" w:date="2024-12-17T15:05:00Z"/>
              <w:rFonts w:asciiTheme="minorHAnsi" w:eastAsiaTheme="minorEastAsia" w:hAnsiTheme="minorHAnsi"/>
              <w:noProof/>
              <w:sz w:val="22"/>
              <w:lang w:eastAsia="ru-RU"/>
            </w:rPr>
            <w:pPrChange w:id="155" w:author="Маргарита Савельева" w:date="2024-12-17T23:20:00Z">
              <w:pPr>
                <w:pStyle w:val="21"/>
                <w:tabs>
                  <w:tab w:val="right" w:leader="dot" w:pos="9344"/>
                </w:tabs>
              </w:pPr>
            </w:pPrChange>
          </w:pPr>
          <w:del w:id="156" w:author="Учетная запись Майкрософт" w:date="2024-12-17T15:05:00Z">
            <w:r w:rsidRPr="005D515E" w:rsidDel="005D515E">
              <w:rPr>
                <w:rStyle w:val="a7"/>
                <w:noProof/>
              </w:rPr>
              <w:delText>1.2 Аналитический обзор аналогов</w:delText>
            </w:r>
            <w:r w:rsidDel="005D515E">
              <w:rPr>
                <w:noProof/>
                <w:webHidden/>
              </w:rPr>
              <w:tab/>
            </w:r>
            <w:r w:rsidR="00860119" w:rsidDel="005D515E">
              <w:rPr>
                <w:noProof/>
                <w:webHidden/>
              </w:rPr>
              <w:delText>7</w:delText>
            </w:r>
          </w:del>
        </w:p>
        <w:p w14:paraId="40DE185D" w14:textId="77777777" w:rsidR="00954607" w:rsidDel="005D515E" w:rsidRDefault="00954607">
          <w:pPr>
            <w:pStyle w:val="21"/>
            <w:tabs>
              <w:tab w:val="right" w:leader="dot" w:pos="9344"/>
            </w:tabs>
            <w:spacing w:after="0"/>
            <w:rPr>
              <w:del w:id="157" w:author="Учетная запись Майкрософт" w:date="2024-12-17T15:05:00Z"/>
              <w:rFonts w:asciiTheme="minorHAnsi" w:eastAsiaTheme="minorEastAsia" w:hAnsiTheme="minorHAnsi"/>
              <w:noProof/>
              <w:sz w:val="22"/>
              <w:lang w:eastAsia="ru-RU"/>
            </w:rPr>
            <w:pPrChange w:id="158" w:author="Маргарита Савельева" w:date="2024-12-17T23:20:00Z">
              <w:pPr>
                <w:pStyle w:val="21"/>
                <w:tabs>
                  <w:tab w:val="right" w:leader="dot" w:pos="9344"/>
                </w:tabs>
              </w:pPr>
            </w:pPrChange>
          </w:pPr>
          <w:del w:id="159" w:author="Учетная запись Майкрософт" w:date="2024-12-17T15:05:00Z">
            <w:r w:rsidRPr="005D515E" w:rsidDel="005D515E">
              <w:rPr>
                <w:rStyle w:val="a7"/>
                <w:noProof/>
              </w:rPr>
              <w:delText>1.2.1 Аналог «Spotify»</w:delText>
            </w:r>
            <w:r w:rsidDel="005D515E">
              <w:rPr>
                <w:noProof/>
                <w:webHidden/>
              </w:rPr>
              <w:tab/>
            </w:r>
            <w:r w:rsidR="00860119" w:rsidDel="005D515E">
              <w:rPr>
                <w:noProof/>
                <w:webHidden/>
              </w:rPr>
              <w:delText>8</w:delText>
            </w:r>
          </w:del>
        </w:p>
        <w:p w14:paraId="23596DC5" w14:textId="77777777" w:rsidR="00954607" w:rsidDel="005D515E" w:rsidRDefault="00954607">
          <w:pPr>
            <w:pStyle w:val="21"/>
            <w:tabs>
              <w:tab w:val="right" w:leader="dot" w:pos="9344"/>
            </w:tabs>
            <w:spacing w:after="0"/>
            <w:rPr>
              <w:del w:id="160" w:author="Учетная запись Майкрософт" w:date="2024-12-17T15:05:00Z"/>
              <w:rFonts w:asciiTheme="minorHAnsi" w:eastAsiaTheme="minorEastAsia" w:hAnsiTheme="minorHAnsi"/>
              <w:noProof/>
              <w:sz w:val="22"/>
              <w:lang w:eastAsia="ru-RU"/>
            </w:rPr>
            <w:pPrChange w:id="161" w:author="Маргарита Савельева" w:date="2024-12-17T23:20:00Z">
              <w:pPr>
                <w:pStyle w:val="21"/>
                <w:tabs>
                  <w:tab w:val="right" w:leader="dot" w:pos="9344"/>
                </w:tabs>
              </w:pPr>
            </w:pPrChange>
          </w:pPr>
          <w:del w:id="162" w:author="Учетная запись Майкрософт" w:date="2024-12-17T15:05:00Z">
            <w:r w:rsidRPr="005D515E" w:rsidDel="005D515E">
              <w:rPr>
                <w:rStyle w:val="a7"/>
                <w:rFonts w:eastAsiaTheme="majorEastAsia"/>
                <w:bCs/>
                <w:noProof/>
              </w:rPr>
              <w:delText>1.2.2 Аналог «Яндекс Музыка»</w:delText>
            </w:r>
            <w:r w:rsidDel="005D515E">
              <w:rPr>
                <w:noProof/>
                <w:webHidden/>
              </w:rPr>
              <w:tab/>
            </w:r>
            <w:r w:rsidR="00860119" w:rsidDel="005D515E">
              <w:rPr>
                <w:noProof/>
                <w:webHidden/>
              </w:rPr>
              <w:delText>9</w:delText>
            </w:r>
          </w:del>
        </w:p>
        <w:p w14:paraId="38D4EB12" w14:textId="77777777" w:rsidR="00954607" w:rsidDel="005D515E" w:rsidRDefault="00954607">
          <w:pPr>
            <w:pStyle w:val="21"/>
            <w:tabs>
              <w:tab w:val="right" w:leader="dot" w:pos="9344"/>
            </w:tabs>
            <w:spacing w:after="0"/>
            <w:rPr>
              <w:del w:id="163" w:author="Учетная запись Майкрософт" w:date="2024-12-17T15:05:00Z"/>
              <w:rFonts w:asciiTheme="minorHAnsi" w:eastAsiaTheme="minorEastAsia" w:hAnsiTheme="minorHAnsi"/>
              <w:noProof/>
              <w:sz w:val="22"/>
              <w:lang w:eastAsia="ru-RU"/>
            </w:rPr>
            <w:pPrChange w:id="164" w:author="Маргарита Савельева" w:date="2024-12-17T23:20:00Z">
              <w:pPr>
                <w:pStyle w:val="21"/>
                <w:tabs>
                  <w:tab w:val="right" w:leader="dot" w:pos="9344"/>
                </w:tabs>
              </w:pPr>
            </w:pPrChange>
          </w:pPr>
          <w:del w:id="165" w:author="Учетная запись Майкрософт" w:date="2024-12-17T15:05:00Z">
            <w:r w:rsidRPr="005D515E" w:rsidDel="005D515E">
              <w:rPr>
                <w:rStyle w:val="a7"/>
                <w:noProof/>
              </w:rPr>
              <w:delText>1.3 Вывод по разделу</w:delText>
            </w:r>
            <w:r w:rsidDel="005D515E">
              <w:rPr>
                <w:noProof/>
                <w:webHidden/>
              </w:rPr>
              <w:tab/>
            </w:r>
            <w:r w:rsidR="00860119" w:rsidDel="005D515E">
              <w:rPr>
                <w:noProof/>
                <w:webHidden/>
              </w:rPr>
              <w:delText>10</w:delText>
            </w:r>
          </w:del>
        </w:p>
        <w:p w14:paraId="5B4AD679" w14:textId="659955CE" w:rsidR="00954607" w:rsidDel="005D515E" w:rsidRDefault="00954607">
          <w:pPr>
            <w:pStyle w:val="12"/>
            <w:tabs>
              <w:tab w:val="left" w:pos="560"/>
            </w:tabs>
            <w:rPr>
              <w:del w:id="166" w:author="Учетная запись Майкрософт" w:date="2024-12-17T15:05:00Z"/>
              <w:rFonts w:asciiTheme="minorHAnsi" w:eastAsiaTheme="minorEastAsia" w:hAnsiTheme="minorHAnsi"/>
              <w:noProof/>
              <w:sz w:val="22"/>
              <w:lang w:eastAsia="ru-RU"/>
            </w:rPr>
          </w:pPr>
          <w:del w:id="167" w:author="Учетная запись Майкрософт" w:date="2024-12-17T15:05:00Z">
            <w:r w:rsidRPr="005D515E" w:rsidDel="005D515E">
              <w:rPr>
                <w:rStyle w:val="a7"/>
                <w:rFonts w:cs="Times New Roman"/>
                <w:bCs/>
                <w:noProof/>
              </w:rPr>
              <w:delText>2</w:delText>
            </w:r>
            <w:r w:rsidDel="005D515E">
              <w:rPr>
                <w:rFonts w:asciiTheme="minorHAnsi" w:eastAsiaTheme="minorEastAsia" w:hAnsiTheme="minorHAnsi"/>
                <w:noProof/>
                <w:sz w:val="22"/>
                <w:lang w:eastAsia="ru-RU"/>
              </w:rPr>
              <w:delText xml:space="preserve">   </w:delText>
            </w:r>
            <w:r w:rsidRPr="005D515E" w:rsidDel="005D515E">
              <w:rPr>
                <w:rStyle w:val="a7"/>
                <w:rFonts w:cs="Times New Roman"/>
                <w:bCs/>
                <w:noProof/>
              </w:rPr>
              <w:delText>Проектирование и разработка базы данных</w:delText>
            </w:r>
            <w:r w:rsidDel="005D515E">
              <w:rPr>
                <w:noProof/>
                <w:webHidden/>
              </w:rPr>
              <w:tab/>
            </w:r>
            <w:r w:rsidR="00860119" w:rsidDel="005D515E">
              <w:rPr>
                <w:noProof/>
                <w:webHidden/>
              </w:rPr>
              <w:delText>11</w:delText>
            </w:r>
          </w:del>
        </w:p>
        <w:p w14:paraId="6112BDFE" w14:textId="77777777" w:rsidR="00954607" w:rsidDel="005D515E" w:rsidRDefault="00954607">
          <w:pPr>
            <w:pStyle w:val="21"/>
            <w:tabs>
              <w:tab w:val="right" w:leader="dot" w:pos="9344"/>
            </w:tabs>
            <w:spacing w:after="0"/>
            <w:rPr>
              <w:del w:id="168" w:author="Учетная запись Майкрософт" w:date="2024-12-17T15:05:00Z"/>
              <w:rFonts w:asciiTheme="minorHAnsi" w:eastAsiaTheme="minorEastAsia" w:hAnsiTheme="minorHAnsi"/>
              <w:noProof/>
              <w:sz w:val="22"/>
              <w:lang w:eastAsia="ru-RU"/>
            </w:rPr>
            <w:pPrChange w:id="169" w:author="Маргарита Савельева" w:date="2024-12-17T23:20:00Z">
              <w:pPr>
                <w:pStyle w:val="21"/>
                <w:tabs>
                  <w:tab w:val="right" w:leader="dot" w:pos="9344"/>
                </w:tabs>
              </w:pPr>
            </w:pPrChange>
          </w:pPr>
          <w:del w:id="170" w:author="Учетная запись Майкрософт" w:date="2024-12-17T15:05:00Z">
            <w:r w:rsidRPr="005D515E" w:rsidDel="005D515E">
              <w:rPr>
                <w:rStyle w:val="a7"/>
                <w:rFonts w:eastAsiaTheme="majorEastAsia"/>
                <w:bCs/>
                <w:noProof/>
              </w:rPr>
              <w:delText>2.1 Роли и пользователи</w:delText>
            </w:r>
            <w:r w:rsidDel="005D515E">
              <w:rPr>
                <w:noProof/>
                <w:webHidden/>
              </w:rPr>
              <w:tab/>
            </w:r>
            <w:r w:rsidR="00860119" w:rsidDel="005D515E">
              <w:rPr>
                <w:noProof/>
                <w:webHidden/>
              </w:rPr>
              <w:delText>11</w:delText>
            </w:r>
          </w:del>
        </w:p>
        <w:p w14:paraId="270F918A" w14:textId="77777777" w:rsidR="00954607" w:rsidDel="005D515E" w:rsidRDefault="00954607">
          <w:pPr>
            <w:pStyle w:val="21"/>
            <w:tabs>
              <w:tab w:val="right" w:leader="dot" w:pos="9344"/>
            </w:tabs>
            <w:spacing w:after="0"/>
            <w:rPr>
              <w:del w:id="171" w:author="Учетная запись Майкрософт" w:date="2024-12-17T15:05:00Z"/>
              <w:rFonts w:asciiTheme="minorHAnsi" w:eastAsiaTheme="minorEastAsia" w:hAnsiTheme="minorHAnsi"/>
              <w:noProof/>
              <w:sz w:val="22"/>
              <w:lang w:eastAsia="ru-RU"/>
            </w:rPr>
            <w:pPrChange w:id="172" w:author="Маргарита Савельева" w:date="2024-12-17T23:20:00Z">
              <w:pPr>
                <w:pStyle w:val="21"/>
                <w:tabs>
                  <w:tab w:val="right" w:leader="dot" w:pos="9344"/>
                </w:tabs>
              </w:pPr>
            </w:pPrChange>
          </w:pPr>
          <w:del w:id="173" w:author="Учетная запись Майкрософт" w:date="2024-12-17T15:05:00Z">
            <w:r w:rsidRPr="005D515E" w:rsidDel="005D515E">
              <w:rPr>
                <w:rStyle w:val="a7"/>
                <w:rFonts w:eastAsiaTheme="majorEastAsia"/>
                <w:bCs/>
                <w:noProof/>
              </w:rPr>
              <w:delText>2.</w:delText>
            </w:r>
            <w:r w:rsidRPr="005D515E" w:rsidDel="005D515E">
              <w:rPr>
                <w:rStyle w:val="a7"/>
                <w:rFonts w:eastAsiaTheme="majorEastAsia"/>
                <w:bCs/>
                <w:noProof/>
                <w:lang w:val="en-US"/>
              </w:rPr>
              <w:delText>2</w:delText>
            </w:r>
            <w:r w:rsidRPr="005D515E" w:rsidDel="005D515E">
              <w:rPr>
                <w:rStyle w:val="a7"/>
                <w:rFonts w:eastAsiaTheme="majorEastAsia"/>
                <w:bCs/>
                <w:noProof/>
              </w:rPr>
              <w:delText xml:space="preserve"> Привилегии</w:delText>
            </w:r>
            <w:r w:rsidDel="005D515E">
              <w:rPr>
                <w:noProof/>
                <w:webHidden/>
              </w:rPr>
              <w:tab/>
            </w:r>
            <w:r w:rsidR="00860119" w:rsidDel="005D515E">
              <w:rPr>
                <w:noProof/>
                <w:webHidden/>
              </w:rPr>
              <w:delText>11</w:delText>
            </w:r>
          </w:del>
        </w:p>
        <w:p w14:paraId="1B4F33ED" w14:textId="77777777" w:rsidR="00954607" w:rsidDel="005D515E" w:rsidRDefault="00954607">
          <w:pPr>
            <w:pStyle w:val="21"/>
            <w:tabs>
              <w:tab w:val="right" w:leader="dot" w:pos="9344"/>
            </w:tabs>
            <w:spacing w:after="0"/>
            <w:rPr>
              <w:del w:id="174" w:author="Учетная запись Майкрософт" w:date="2024-12-17T15:05:00Z"/>
              <w:rFonts w:asciiTheme="minorHAnsi" w:eastAsiaTheme="minorEastAsia" w:hAnsiTheme="minorHAnsi"/>
              <w:noProof/>
              <w:sz w:val="22"/>
              <w:lang w:eastAsia="ru-RU"/>
            </w:rPr>
            <w:pPrChange w:id="175" w:author="Маргарита Савельева" w:date="2024-12-17T23:20:00Z">
              <w:pPr>
                <w:pStyle w:val="21"/>
                <w:tabs>
                  <w:tab w:val="right" w:leader="dot" w:pos="9344"/>
                </w:tabs>
              </w:pPr>
            </w:pPrChange>
          </w:pPr>
          <w:del w:id="176" w:author="Учетная запись Майкрософт" w:date="2024-12-17T15:05:00Z">
            <w:r w:rsidRPr="005D515E" w:rsidDel="005D515E">
              <w:rPr>
                <w:rStyle w:val="a7"/>
                <w:rFonts w:eastAsiaTheme="majorEastAsia"/>
                <w:bCs/>
                <w:noProof/>
              </w:rPr>
              <w:delText>2.3 Вывод по разделу</w:delText>
            </w:r>
            <w:r w:rsidDel="005D515E">
              <w:rPr>
                <w:noProof/>
                <w:webHidden/>
              </w:rPr>
              <w:tab/>
            </w:r>
            <w:r w:rsidR="00860119" w:rsidDel="005D515E">
              <w:rPr>
                <w:noProof/>
                <w:webHidden/>
              </w:rPr>
              <w:delText>12</w:delText>
            </w:r>
          </w:del>
        </w:p>
        <w:p w14:paraId="4887C7F0" w14:textId="77777777" w:rsidR="00954607" w:rsidDel="005D515E" w:rsidRDefault="00954607">
          <w:pPr>
            <w:pStyle w:val="12"/>
            <w:rPr>
              <w:del w:id="177" w:author="Учетная запись Майкрософт" w:date="2024-12-17T15:05:00Z"/>
              <w:rFonts w:asciiTheme="minorHAnsi" w:eastAsiaTheme="minorEastAsia" w:hAnsiTheme="minorHAnsi"/>
              <w:noProof/>
              <w:sz w:val="22"/>
              <w:lang w:eastAsia="ru-RU"/>
            </w:rPr>
          </w:pPr>
          <w:del w:id="178" w:author="Учетная запись Майкрософт" w:date="2024-12-17T15:05:00Z">
            <w:r w:rsidRPr="005D515E" w:rsidDel="005D515E">
              <w:rPr>
                <w:rStyle w:val="a7"/>
                <w:rFonts w:cs="Times New Roman"/>
                <w:bCs/>
                <w:noProof/>
              </w:rPr>
              <w:delText>3 Разработка необходимых объектов</w:delText>
            </w:r>
            <w:r w:rsidDel="005D515E">
              <w:rPr>
                <w:noProof/>
                <w:webHidden/>
              </w:rPr>
              <w:tab/>
            </w:r>
            <w:r w:rsidR="00860119" w:rsidDel="005D515E">
              <w:rPr>
                <w:noProof/>
                <w:webHidden/>
              </w:rPr>
              <w:delText>13</w:delText>
            </w:r>
          </w:del>
        </w:p>
        <w:p w14:paraId="1C0E2EE9" w14:textId="77777777" w:rsidR="00954607" w:rsidDel="005D515E" w:rsidRDefault="00954607">
          <w:pPr>
            <w:pStyle w:val="21"/>
            <w:tabs>
              <w:tab w:val="right" w:leader="dot" w:pos="9344"/>
            </w:tabs>
            <w:spacing w:after="0"/>
            <w:rPr>
              <w:del w:id="179" w:author="Учетная запись Майкрософт" w:date="2024-12-17T15:05:00Z"/>
              <w:rFonts w:asciiTheme="minorHAnsi" w:eastAsiaTheme="minorEastAsia" w:hAnsiTheme="minorHAnsi"/>
              <w:noProof/>
              <w:sz w:val="22"/>
              <w:lang w:eastAsia="ru-RU"/>
            </w:rPr>
            <w:pPrChange w:id="180" w:author="Маргарита Савельева" w:date="2024-12-17T23:20:00Z">
              <w:pPr>
                <w:pStyle w:val="21"/>
                <w:tabs>
                  <w:tab w:val="right" w:leader="dot" w:pos="9344"/>
                </w:tabs>
              </w:pPr>
            </w:pPrChange>
          </w:pPr>
          <w:del w:id="181" w:author="Учетная запись Майкрософт" w:date="2024-12-17T15:05:00Z">
            <w:r w:rsidRPr="005D515E" w:rsidDel="005D515E">
              <w:rPr>
                <w:rStyle w:val="a7"/>
                <w:noProof/>
              </w:rPr>
              <w:delText>3.1 Описание информационных объектов и ограничений целостности.</w:delText>
            </w:r>
            <w:r w:rsidDel="005D515E">
              <w:rPr>
                <w:noProof/>
                <w:webHidden/>
              </w:rPr>
              <w:tab/>
            </w:r>
            <w:r w:rsidR="00860119" w:rsidDel="005D515E">
              <w:rPr>
                <w:noProof/>
                <w:webHidden/>
              </w:rPr>
              <w:delText>13</w:delText>
            </w:r>
          </w:del>
        </w:p>
        <w:p w14:paraId="672A699F" w14:textId="77777777" w:rsidR="00954607" w:rsidDel="005D515E" w:rsidRDefault="00954607">
          <w:pPr>
            <w:pStyle w:val="21"/>
            <w:tabs>
              <w:tab w:val="right" w:leader="dot" w:pos="9344"/>
            </w:tabs>
            <w:spacing w:after="0"/>
            <w:rPr>
              <w:del w:id="182" w:author="Учетная запись Майкрософт" w:date="2024-12-17T15:05:00Z"/>
              <w:rFonts w:asciiTheme="minorHAnsi" w:eastAsiaTheme="minorEastAsia" w:hAnsiTheme="minorHAnsi"/>
              <w:noProof/>
              <w:sz w:val="22"/>
              <w:lang w:eastAsia="ru-RU"/>
            </w:rPr>
            <w:pPrChange w:id="183" w:author="Маргарита Савельева" w:date="2024-12-17T23:20:00Z">
              <w:pPr>
                <w:pStyle w:val="21"/>
                <w:tabs>
                  <w:tab w:val="right" w:leader="dot" w:pos="9344"/>
                </w:tabs>
              </w:pPr>
            </w:pPrChange>
          </w:pPr>
          <w:del w:id="184" w:author="Учетная запись Майкрософт" w:date="2024-12-17T15:05:00Z">
            <w:r w:rsidRPr="005D515E" w:rsidDel="005D515E">
              <w:rPr>
                <w:rStyle w:val="a7"/>
                <w:noProof/>
              </w:rPr>
              <w:delText>3.2 Процедуры</w:delText>
            </w:r>
            <w:r w:rsidDel="005D515E">
              <w:rPr>
                <w:noProof/>
                <w:webHidden/>
              </w:rPr>
              <w:tab/>
            </w:r>
            <w:r w:rsidR="00860119" w:rsidDel="005D515E">
              <w:rPr>
                <w:noProof/>
                <w:webHidden/>
              </w:rPr>
              <w:delText>15</w:delText>
            </w:r>
          </w:del>
        </w:p>
        <w:p w14:paraId="6122F5D1" w14:textId="77777777" w:rsidR="00954607" w:rsidDel="005D515E" w:rsidRDefault="00954607">
          <w:pPr>
            <w:pStyle w:val="21"/>
            <w:tabs>
              <w:tab w:val="right" w:leader="dot" w:pos="9344"/>
            </w:tabs>
            <w:spacing w:after="0"/>
            <w:rPr>
              <w:del w:id="185" w:author="Учетная запись Майкрософт" w:date="2024-12-17T15:05:00Z"/>
              <w:rFonts w:asciiTheme="minorHAnsi" w:eastAsiaTheme="minorEastAsia" w:hAnsiTheme="minorHAnsi"/>
              <w:noProof/>
              <w:sz w:val="22"/>
              <w:lang w:eastAsia="ru-RU"/>
            </w:rPr>
            <w:pPrChange w:id="186" w:author="Маргарита Савельева" w:date="2024-12-17T23:20:00Z">
              <w:pPr>
                <w:pStyle w:val="21"/>
                <w:tabs>
                  <w:tab w:val="right" w:leader="dot" w:pos="9344"/>
                </w:tabs>
              </w:pPr>
            </w:pPrChange>
          </w:pPr>
          <w:del w:id="187" w:author="Учетная запись Майкрософт" w:date="2024-12-17T15:05:00Z">
            <w:r w:rsidRPr="005D515E" w:rsidDel="005D515E">
              <w:rPr>
                <w:rStyle w:val="a7"/>
                <w:noProof/>
              </w:rPr>
              <w:delText>3.3 Функции</w:delText>
            </w:r>
            <w:r w:rsidDel="005D515E">
              <w:rPr>
                <w:noProof/>
                <w:webHidden/>
              </w:rPr>
              <w:tab/>
            </w:r>
            <w:r w:rsidR="00860119" w:rsidDel="005D515E">
              <w:rPr>
                <w:noProof/>
                <w:webHidden/>
              </w:rPr>
              <w:delText>19</w:delText>
            </w:r>
          </w:del>
        </w:p>
        <w:p w14:paraId="153D32D6" w14:textId="77777777" w:rsidR="00954607" w:rsidDel="005D515E" w:rsidRDefault="00954607">
          <w:pPr>
            <w:pStyle w:val="21"/>
            <w:tabs>
              <w:tab w:val="right" w:leader="dot" w:pos="9344"/>
            </w:tabs>
            <w:spacing w:after="0"/>
            <w:rPr>
              <w:del w:id="188" w:author="Учетная запись Майкрософт" w:date="2024-12-17T15:05:00Z"/>
              <w:rFonts w:asciiTheme="minorHAnsi" w:eastAsiaTheme="minorEastAsia" w:hAnsiTheme="minorHAnsi"/>
              <w:noProof/>
              <w:sz w:val="22"/>
              <w:lang w:eastAsia="ru-RU"/>
            </w:rPr>
            <w:pPrChange w:id="189" w:author="Маргарита Савельева" w:date="2024-12-17T23:20:00Z">
              <w:pPr>
                <w:pStyle w:val="21"/>
                <w:tabs>
                  <w:tab w:val="right" w:leader="dot" w:pos="9344"/>
                </w:tabs>
              </w:pPr>
            </w:pPrChange>
          </w:pPr>
          <w:del w:id="190" w:author="Учетная запись Майкрософт" w:date="2024-12-17T15:05:00Z">
            <w:r w:rsidRPr="005D515E" w:rsidDel="005D515E">
              <w:rPr>
                <w:rStyle w:val="a7"/>
                <w:rFonts w:eastAsiaTheme="majorEastAsia"/>
                <w:noProof/>
              </w:rPr>
              <w:delText>3.5</w:delText>
            </w:r>
            <w:r w:rsidRPr="005D515E" w:rsidDel="005D515E">
              <w:rPr>
                <w:rStyle w:val="a7"/>
                <w:rFonts w:eastAsiaTheme="majorEastAsia"/>
                <w:bCs/>
                <w:noProof/>
              </w:rPr>
              <w:delText xml:space="preserve"> Вывод по разделу</w:delText>
            </w:r>
            <w:r w:rsidDel="005D515E">
              <w:rPr>
                <w:noProof/>
                <w:webHidden/>
              </w:rPr>
              <w:tab/>
            </w:r>
            <w:r w:rsidR="00860119" w:rsidDel="005D515E">
              <w:rPr>
                <w:noProof/>
                <w:webHidden/>
              </w:rPr>
              <w:delText>21</w:delText>
            </w:r>
          </w:del>
        </w:p>
        <w:p w14:paraId="67D40266" w14:textId="77777777" w:rsidR="00954607" w:rsidDel="005D515E" w:rsidRDefault="00954607">
          <w:pPr>
            <w:pStyle w:val="12"/>
            <w:rPr>
              <w:del w:id="191" w:author="Учетная запись Майкрософт" w:date="2024-12-17T15:05:00Z"/>
              <w:rFonts w:asciiTheme="minorHAnsi" w:eastAsiaTheme="minorEastAsia" w:hAnsiTheme="minorHAnsi"/>
              <w:noProof/>
              <w:sz w:val="22"/>
              <w:lang w:eastAsia="ru-RU"/>
            </w:rPr>
          </w:pPr>
          <w:del w:id="192" w:author="Учетная запись Майкрософт" w:date="2024-12-17T15:05:00Z">
            <w:r w:rsidRPr="005D515E" w:rsidDel="005D515E">
              <w:rPr>
                <w:rStyle w:val="a7"/>
                <w:noProof/>
              </w:rPr>
              <w:delText>4 Описание процедур импорта и экспорта</w:delText>
            </w:r>
            <w:r w:rsidDel="005D515E">
              <w:rPr>
                <w:noProof/>
                <w:webHidden/>
              </w:rPr>
              <w:tab/>
            </w:r>
            <w:r w:rsidR="00860119" w:rsidDel="005D515E">
              <w:rPr>
                <w:noProof/>
                <w:webHidden/>
              </w:rPr>
              <w:delText>22</w:delText>
            </w:r>
          </w:del>
        </w:p>
        <w:p w14:paraId="4B6CE7E8" w14:textId="77777777" w:rsidR="00954607" w:rsidDel="005D515E" w:rsidRDefault="00954607">
          <w:pPr>
            <w:pStyle w:val="21"/>
            <w:tabs>
              <w:tab w:val="right" w:leader="dot" w:pos="9344"/>
            </w:tabs>
            <w:spacing w:after="0"/>
            <w:rPr>
              <w:del w:id="193" w:author="Учетная запись Майкрософт" w:date="2024-12-17T15:05:00Z"/>
              <w:rFonts w:asciiTheme="minorHAnsi" w:eastAsiaTheme="minorEastAsia" w:hAnsiTheme="minorHAnsi"/>
              <w:noProof/>
              <w:sz w:val="22"/>
              <w:lang w:eastAsia="ru-RU"/>
            </w:rPr>
            <w:pPrChange w:id="194" w:author="Маргарита Савельева" w:date="2024-12-17T23:20:00Z">
              <w:pPr>
                <w:pStyle w:val="21"/>
                <w:tabs>
                  <w:tab w:val="right" w:leader="dot" w:pos="9344"/>
                </w:tabs>
              </w:pPr>
            </w:pPrChange>
          </w:pPr>
          <w:del w:id="195" w:author="Учетная запись Майкрософт" w:date="2024-12-17T15:05:00Z">
            <w:r w:rsidRPr="005D515E" w:rsidDel="005D515E">
              <w:rPr>
                <w:rStyle w:val="a7"/>
                <w:rFonts w:eastAsiaTheme="majorEastAsia"/>
                <w:bCs/>
                <w:noProof/>
              </w:rPr>
              <w:delText>4.1 Процедуры импорта и экспорта</w:delText>
            </w:r>
            <w:r w:rsidDel="005D515E">
              <w:rPr>
                <w:noProof/>
                <w:webHidden/>
              </w:rPr>
              <w:tab/>
            </w:r>
            <w:r w:rsidR="00860119" w:rsidDel="005D515E">
              <w:rPr>
                <w:noProof/>
                <w:webHidden/>
              </w:rPr>
              <w:delText>22</w:delText>
            </w:r>
          </w:del>
        </w:p>
        <w:p w14:paraId="2C099BDB" w14:textId="77777777" w:rsidR="00954607" w:rsidDel="005D515E" w:rsidRDefault="00954607">
          <w:pPr>
            <w:pStyle w:val="21"/>
            <w:tabs>
              <w:tab w:val="right" w:leader="dot" w:pos="9344"/>
            </w:tabs>
            <w:spacing w:after="0"/>
            <w:rPr>
              <w:del w:id="196" w:author="Учетная запись Майкрософт" w:date="2024-12-17T15:05:00Z"/>
              <w:rFonts w:asciiTheme="minorHAnsi" w:eastAsiaTheme="minorEastAsia" w:hAnsiTheme="minorHAnsi"/>
              <w:noProof/>
              <w:sz w:val="22"/>
              <w:lang w:eastAsia="ru-RU"/>
            </w:rPr>
            <w:pPrChange w:id="197" w:author="Маргарита Савельева" w:date="2024-12-17T23:20:00Z">
              <w:pPr>
                <w:pStyle w:val="21"/>
                <w:tabs>
                  <w:tab w:val="right" w:leader="dot" w:pos="9344"/>
                </w:tabs>
              </w:pPr>
            </w:pPrChange>
          </w:pPr>
          <w:del w:id="198" w:author="Учетная запись Майкрософт" w:date="2024-12-17T15:05:00Z">
            <w:r w:rsidRPr="005D515E" w:rsidDel="005D515E">
              <w:rPr>
                <w:rStyle w:val="a7"/>
                <w:rFonts w:eastAsiaTheme="majorEastAsia" w:cstheme="majorBidi"/>
                <w:noProof/>
              </w:rPr>
              <w:delText xml:space="preserve">4.2 </w:delText>
            </w:r>
            <w:r w:rsidRPr="005D515E" w:rsidDel="005D515E">
              <w:rPr>
                <w:rStyle w:val="a7"/>
                <w:noProof/>
              </w:rPr>
              <w:delText>Вывод по разделу</w:delText>
            </w:r>
            <w:r w:rsidDel="005D515E">
              <w:rPr>
                <w:noProof/>
                <w:webHidden/>
              </w:rPr>
              <w:tab/>
            </w:r>
            <w:r w:rsidR="00860119" w:rsidDel="005D515E">
              <w:rPr>
                <w:noProof/>
                <w:webHidden/>
              </w:rPr>
              <w:delText>23</w:delText>
            </w:r>
          </w:del>
        </w:p>
        <w:p w14:paraId="07ACDB9B" w14:textId="77777777" w:rsidR="00954607" w:rsidDel="005D515E" w:rsidRDefault="00954607">
          <w:pPr>
            <w:pStyle w:val="12"/>
            <w:rPr>
              <w:del w:id="199" w:author="Учетная запись Майкрософт" w:date="2024-12-17T15:05:00Z"/>
              <w:rFonts w:asciiTheme="minorHAnsi" w:eastAsiaTheme="minorEastAsia" w:hAnsiTheme="minorHAnsi"/>
              <w:noProof/>
              <w:sz w:val="22"/>
              <w:lang w:eastAsia="ru-RU"/>
            </w:rPr>
          </w:pPr>
          <w:del w:id="200" w:author="Учетная запись Майкрософт" w:date="2024-12-17T15:05:00Z">
            <w:r w:rsidRPr="005D515E" w:rsidDel="005D515E">
              <w:rPr>
                <w:rStyle w:val="a7"/>
                <w:rFonts w:eastAsia="Times New Roman"/>
                <w:noProof/>
              </w:rPr>
              <w:delText>5. Тестирование производительности базы данных</w:delText>
            </w:r>
            <w:r w:rsidDel="005D515E">
              <w:rPr>
                <w:noProof/>
                <w:webHidden/>
              </w:rPr>
              <w:tab/>
            </w:r>
            <w:r w:rsidR="00860119" w:rsidDel="005D515E">
              <w:rPr>
                <w:noProof/>
                <w:webHidden/>
              </w:rPr>
              <w:delText>24</w:delText>
            </w:r>
          </w:del>
        </w:p>
        <w:p w14:paraId="0D7181E2" w14:textId="77777777" w:rsidR="00954607" w:rsidDel="005D515E" w:rsidRDefault="00954607">
          <w:pPr>
            <w:pStyle w:val="21"/>
            <w:tabs>
              <w:tab w:val="right" w:leader="dot" w:pos="9344"/>
            </w:tabs>
            <w:spacing w:after="0"/>
            <w:rPr>
              <w:del w:id="201" w:author="Учетная запись Майкрософт" w:date="2024-12-17T15:05:00Z"/>
              <w:rFonts w:asciiTheme="minorHAnsi" w:eastAsiaTheme="minorEastAsia" w:hAnsiTheme="minorHAnsi"/>
              <w:noProof/>
              <w:sz w:val="22"/>
              <w:lang w:eastAsia="ru-RU"/>
            </w:rPr>
            <w:pPrChange w:id="202" w:author="Маргарита Савельева" w:date="2024-12-17T23:20:00Z">
              <w:pPr>
                <w:pStyle w:val="21"/>
                <w:tabs>
                  <w:tab w:val="right" w:leader="dot" w:pos="9344"/>
                </w:tabs>
              </w:pPr>
            </w:pPrChange>
          </w:pPr>
          <w:del w:id="203" w:author="Учетная запись Майкрософт" w:date="2024-12-17T15:05:00Z">
            <w:r w:rsidRPr="005D515E" w:rsidDel="005D515E">
              <w:rPr>
                <w:rStyle w:val="a7"/>
                <w:noProof/>
              </w:rPr>
              <w:delText xml:space="preserve">5.1 Тестирование производительности по таблице </w:delText>
            </w:r>
            <w:r w:rsidRPr="005D515E" w:rsidDel="005D515E">
              <w:rPr>
                <w:rStyle w:val="a7"/>
                <w:noProof/>
                <w:lang w:val="en-US"/>
              </w:rPr>
              <w:delText>USERS</w:delText>
            </w:r>
            <w:r w:rsidDel="005D515E">
              <w:rPr>
                <w:noProof/>
                <w:webHidden/>
              </w:rPr>
              <w:tab/>
            </w:r>
            <w:r w:rsidR="00860119" w:rsidDel="005D515E">
              <w:rPr>
                <w:noProof/>
                <w:webHidden/>
              </w:rPr>
              <w:delText>24</w:delText>
            </w:r>
          </w:del>
        </w:p>
        <w:p w14:paraId="569073E5" w14:textId="77777777" w:rsidR="00954607" w:rsidDel="005D515E" w:rsidRDefault="00954607">
          <w:pPr>
            <w:pStyle w:val="21"/>
            <w:tabs>
              <w:tab w:val="right" w:leader="dot" w:pos="9344"/>
            </w:tabs>
            <w:spacing w:after="0"/>
            <w:rPr>
              <w:del w:id="204" w:author="Учетная запись Майкрософт" w:date="2024-12-17T15:05:00Z"/>
              <w:rFonts w:asciiTheme="minorHAnsi" w:eastAsiaTheme="minorEastAsia" w:hAnsiTheme="minorHAnsi"/>
              <w:noProof/>
              <w:sz w:val="22"/>
              <w:lang w:eastAsia="ru-RU"/>
            </w:rPr>
            <w:pPrChange w:id="205" w:author="Маргарита Савельева" w:date="2024-12-17T23:20:00Z">
              <w:pPr>
                <w:pStyle w:val="21"/>
                <w:tabs>
                  <w:tab w:val="right" w:leader="dot" w:pos="9344"/>
                </w:tabs>
              </w:pPr>
            </w:pPrChange>
          </w:pPr>
          <w:del w:id="206" w:author="Учетная запись Майкрософт" w:date="2024-12-17T15:05:00Z">
            <w:r w:rsidRPr="005D515E" w:rsidDel="005D515E">
              <w:rPr>
                <w:rStyle w:val="a7"/>
                <w:noProof/>
              </w:rPr>
              <w:delText>5.2  Создание индексов</w:delText>
            </w:r>
            <w:r w:rsidDel="005D515E">
              <w:rPr>
                <w:noProof/>
                <w:webHidden/>
              </w:rPr>
              <w:tab/>
            </w:r>
            <w:r w:rsidR="00860119" w:rsidDel="005D515E">
              <w:rPr>
                <w:noProof/>
                <w:webHidden/>
              </w:rPr>
              <w:delText>25</w:delText>
            </w:r>
          </w:del>
        </w:p>
        <w:p w14:paraId="7EBB0C40" w14:textId="77777777" w:rsidR="00954607" w:rsidDel="005D515E" w:rsidRDefault="00954607">
          <w:pPr>
            <w:pStyle w:val="21"/>
            <w:tabs>
              <w:tab w:val="right" w:leader="dot" w:pos="9344"/>
            </w:tabs>
            <w:spacing w:after="0"/>
            <w:rPr>
              <w:del w:id="207" w:author="Учетная запись Майкрософт" w:date="2024-12-17T15:05:00Z"/>
              <w:rFonts w:asciiTheme="minorHAnsi" w:eastAsiaTheme="minorEastAsia" w:hAnsiTheme="minorHAnsi"/>
              <w:noProof/>
              <w:sz w:val="22"/>
              <w:lang w:eastAsia="ru-RU"/>
            </w:rPr>
            <w:pPrChange w:id="208" w:author="Маргарита Савельева" w:date="2024-12-17T23:20:00Z">
              <w:pPr>
                <w:pStyle w:val="21"/>
                <w:tabs>
                  <w:tab w:val="right" w:leader="dot" w:pos="9344"/>
                </w:tabs>
              </w:pPr>
            </w:pPrChange>
          </w:pPr>
          <w:del w:id="209" w:author="Учетная запись Майкрософт" w:date="2024-12-17T15:05:00Z">
            <w:r w:rsidRPr="005D515E" w:rsidDel="005D515E">
              <w:rPr>
                <w:rStyle w:val="a7"/>
                <w:noProof/>
              </w:rPr>
              <w:delText>5.3 Вывод по разделу</w:delText>
            </w:r>
            <w:r w:rsidDel="005D515E">
              <w:rPr>
                <w:noProof/>
                <w:webHidden/>
              </w:rPr>
              <w:tab/>
            </w:r>
            <w:r w:rsidR="00860119" w:rsidDel="005D515E">
              <w:rPr>
                <w:noProof/>
                <w:webHidden/>
              </w:rPr>
              <w:delText>26</w:delText>
            </w:r>
          </w:del>
        </w:p>
        <w:p w14:paraId="68D20150" w14:textId="77777777" w:rsidR="00954607" w:rsidDel="005D515E" w:rsidRDefault="00954607">
          <w:pPr>
            <w:pStyle w:val="12"/>
            <w:rPr>
              <w:del w:id="210" w:author="Учетная запись Майкрософт" w:date="2024-12-17T15:05:00Z"/>
              <w:rFonts w:asciiTheme="minorHAnsi" w:eastAsiaTheme="minorEastAsia" w:hAnsiTheme="minorHAnsi"/>
              <w:noProof/>
              <w:sz w:val="22"/>
              <w:lang w:eastAsia="ru-RU"/>
            </w:rPr>
          </w:pPr>
          <w:del w:id="211" w:author="Учетная запись Майкрософт" w:date="2024-12-17T15:05:00Z">
            <w:r w:rsidRPr="005D515E" w:rsidDel="005D515E">
              <w:rPr>
                <w:rStyle w:val="a7"/>
                <w:noProof/>
              </w:rPr>
              <w:delText>6. Описание технологии и ее применение в базе данных</w:delText>
            </w:r>
            <w:r w:rsidDel="005D515E">
              <w:rPr>
                <w:noProof/>
                <w:webHidden/>
              </w:rPr>
              <w:tab/>
            </w:r>
            <w:r w:rsidR="00860119" w:rsidDel="005D515E">
              <w:rPr>
                <w:noProof/>
                <w:webHidden/>
              </w:rPr>
              <w:delText>27</w:delText>
            </w:r>
          </w:del>
        </w:p>
        <w:p w14:paraId="5B8942E3" w14:textId="77777777" w:rsidR="00954607" w:rsidDel="005D515E" w:rsidRDefault="00954607">
          <w:pPr>
            <w:pStyle w:val="21"/>
            <w:tabs>
              <w:tab w:val="right" w:leader="dot" w:pos="9344"/>
            </w:tabs>
            <w:spacing w:after="0"/>
            <w:rPr>
              <w:del w:id="212" w:author="Учетная запись Майкрософт" w:date="2024-12-17T15:05:00Z"/>
              <w:rFonts w:asciiTheme="minorHAnsi" w:eastAsiaTheme="minorEastAsia" w:hAnsiTheme="minorHAnsi"/>
              <w:noProof/>
              <w:sz w:val="22"/>
              <w:lang w:eastAsia="ru-RU"/>
            </w:rPr>
            <w:pPrChange w:id="213" w:author="Маргарита Савельева" w:date="2024-12-17T23:20:00Z">
              <w:pPr>
                <w:pStyle w:val="21"/>
                <w:tabs>
                  <w:tab w:val="right" w:leader="dot" w:pos="9344"/>
                </w:tabs>
              </w:pPr>
            </w:pPrChange>
          </w:pPr>
          <w:del w:id="214" w:author="Учетная запись Майкрософт" w:date="2024-12-17T15:05:00Z">
            <w:r w:rsidRPr="005D515E" w:rsidDel="005D515E">
              <w:rPr>
                <w:rStyle w:val="a7"/>
                <w:rFonts w:eastAsiaTheme="majorEastAsia" w:cstheme="majorBidi"/>
                <w:noProof/>
              </w:rPr>
              <w:delText xml:space="preserve">6.1 Технология </w:delText>
            </w:r>
            <w:r w:rsidRPr="005D515E" w:rsidDel="005D515E">
              <w:rPr>
                <w:rStyle w:val="a7"/>
                <w:noProof/>
              </w:rPr>
              <w:delText>хранения мультимедийной информации</w:delText>
            </w:r>
            <w:r w:rsidDel="005D515E">
              <w:rPr>
                <w:noProof/>
                <w:webHidden/>
              </w:rPr>
              <w:tab/>
            </w:r>
            <w:r w:rsidR="00860119" w:rsidDel="005D515E">
              <w:rPr>
                <w:noProof/>
                <w:webHidden/>
              </w:rPr>
              <w:delText>27</w:delText>
            </w:r>
          </w:del>
        </w:p>
        <w:p w14:paraId="3BD7DCBA" w14:textId="77777777" w:rsidR="00954607" w:rsidDel="005D515E" w:rsidRDefault="00954607">
          <w:pPr>
            <w:pStyle w:val="21"/>
            <w:tabs>
              <w:tab w:val="right" w:leader="dot" w:pos="9344"/>
            </w:tabs>
            <w:spacing w:after="0"/>
            <w:rPr>
              <w:del w:id="215" w:author="Учетная запись Майкрософт" w:date="2024-12-17T15:05:00Z"/>
              <w:rFonts w:asciiTheme="minorHAnsi" w:eastAsiaTheme="minorEastAsia" w:hAnsiTheme="minorHAnsi"/>
              <w:noProof/>
              <w:sz w:val="22"/>
              <w:lang w:eastAsia="ru-RU"/>
            </w:rPr>
            <w:pPrChange w:id="216" w:author="Маргарита Савельева" w:date="2024-12-17T23:20:00Z">
              <w:pPr>
                <w:pStyle w:val="21"/>
                <w:tabs>
                  <w:tab w:val="right" w:leader="dot" w:pos="9344"/>
                </w:tabs>
              </w:pPr>
            </w:pPrChange>
          </w:pPr>
          <w:del w:id="217" w:author="Учетная запись Майкрософт" w:date="2024-12-17T15:05:00Z">
            <w:r w:rsidRPr="005D515E" w:rsidDel="005D515E">
              <w:rPr>
                <w:rStyle w:val="a7"/>
                <w:noProof/>
              </w:rPr>
              <w:delText>6.2 Вывод по разделу</w:delText>
            </w:r>
            <w:r w:rsidDel="005D515E">
              <w:rPr>
                <w:noProof/>
                <w:webHidden/>
              </w:rPr>
              <w:tab/>
            </w:r>
            <w:r w:rsidR="00860119" w:rsidDel="005D515E">
              <w:rPr>
                <w:noProof/>
                <w:webHidden/>
              </w:rPr>
              <w:delText>27</w:delText>
            </w:r>
          </w:del>
        </w:p>
        <w:p w14:paraId="633B9260" w14:textId="77777777" w:rsidR="00954607" w:rsidDel="005D515E" w:rsidRDefault="00954607">
          <w:pPr>
            <w:pStyle w:val="12"/>
            <w:rPr>
              <w:del w:id="218" w:author="Учетная запись Майкрософт" w:date="2024-12-17T15:05:00Z"/>
              <w:rFonts w:asciiTheme="minorHAnsi" w:eastAsiaTheme="minorEastAsia" w:hAnsiTheme="minorHAnsi"/>
              <w:noProof/>
              <w:sz w:val="22"/>
              <w:lang w:eastAsia="ru-RU"/>
            </w:rPr>
          </w:pPr>
          <w:del w:id="219" w:author="Учетная запись Майкрософт" w:date="2024-12-17T15:05:00Z">
            <w:r w:rsidRPr="005D515E" w:rsidDel="005D515E">
              <w:rPr>
                <w:rStyle w:val="a7"/>
                <w:noProof/>
              </w:rPr>
              <w:delText>7 Руководство пользователя</w:delText>
            </w:r>
            <w:r w:rsidDel="005D515E">
              <w:rPr>
                <w:noProof/>
                <w:webHidden/>
              </w:rPr>
              <w:tab/>
            </w:r>
            <w:r w:rsidR="00860119" w:rsidDel="005D515E">
              <w:rPr>
                <w:noProof/>
                <w:webHidden/>
              </w:rPr>
              <w:delText>28</w:delText>
            </w:r>
          </w:del>
        </w:p>
        <w:p w14:paraId="7F6B5FA9" w14:textId="77777777" w:rsidR="00954607" w:rsidDel="005D515E" w:rsidRDefault="00954607">
          <w:pPr>
            <w:pStyle w:val="21"/>
            <w:tabs>
              <w:tab w:val="right" w:leader="dot" w:pos="9344"/>
            </w:tabs>
            <w:spacing w:after="0"/>
            <w:rPr>
              <w:del w:id="220" w:author="Учетная запись Майкрософт" w:date="2024-12-17T15:05:00Z"/>
              <w:rFonts w:asciiTheme="minorHAnsi" w:eastAsiaTheme="minorEastAsia" w:hAnsiTheme="minorHAnsi"/>
              <w:noProof/>
              <w:sz w:val="22"/>
              <w:lang w:eastAsia="ru-RU"/>
            </w:rPr>
            <w:pPrChange w:id="221" w:author="Маргарита Савельева" w:date="2024-12-17T23:20:00Z">
              <w:pPr>
                <w:pStyle w:val="21"/>
                <w:tabs>
                  <w:tab w:val="right" w:leader="dot" w:pos="9344"/>
                </w:tabs>
              </w:pPr>
            </w:pPrChange>
          </w:pPr>
          <w:del w:id="222" w:author="Учетная запись Майкрософт" w:date="2024-12-17T15:05:00Z">
            <w:r w:rsidRPr="005D515E" w:rsidDel="005D515E">
              <w:rPr>
                <w:rStyle w:val="a7"/>
                <w:noProof/>
              </w:rPr>
              <w:delText>7.1 Тестирование клиентской части</w:delText>
            </w:r>
            <w:r w:rsidDel="005D515E">
              <w:rPr>
                <w:noProof/>
                <w:webHidden/>
              </w:rPr>
              <w:tab/>
            </w:r>
            <w:r w:rsidR="00860119" w:rsidDel="005D515E">
              <w:rPr>
                <w:noProof/>
                <w:webHidden/>
              </w:rPr>
              <w:delText>28</w:delText>
            </w:r>
          </w:del>
        </w:p>
        <w:p w14:paraId="5541E116" w14:textId="77777777" w:rsidR="00954607" w:rsidDel="005D515E" w:rsidRDefault="00954607">
          <w:pPr>
            <w:pStyle w:val="21"/>
            <w:tabs>
              <w:tab w:val="right" w:leader="dot" w:pos="9344"/>
            </w:tabs>
            <w:spacing w:after="0"/>
            <w:rPr>
              <w:del w:id="223" w:author="Учетная запись Майкрософт" w:date="2024-12-17T15:05:00Z"/>
              <w:rFonts w:asciiTheme="minorHAnsi" w:eastAsiaTheme="minorEastAsia" w:hAnsiTheme="minorHAnsi"/>
              <w:noProof/>
              <w:sz w:val="22"/>
              <w:lang w:eastAsia="ru-RU"/>
            </w:rPr>
            <w:pPrChange w:id="224" w:author="Маргарита Савельева" w:date="2024-12-17T23:20:00Z">
              <w:pPr>
                <w:pStyle w:val="21"/>
                <w:tabs>
                  <w:tab w:val="right" w:leader="dot" w:pos="9344"/>
                </w:tabs>
              </w:pPr>
            </w:pPrChange>
          </w:pPr>
          <w:del w:id="225" w:author="Учетная запись Майкрософт" w:date="2024-12-17T15:05:00Z">
            <w:r w:rsidRPr="005D515E" w:rsidDel="005D515E">
              <w:rPr>
                <w:rStyle w:val="a7"/>
                <w:noProof/>
              </w:rPr>
              <w:delText>7.2 Тестирование области работы администратора</w:delText>
            </w:r>
            <w:r w:rsidDel="005D515E">
              <w:rPr>
                <w:noProof/>
                <w:webHidden/>
              </w:rPr>
              <w:tab/>
            </w:r>
            <w:r w:rsidR="00860119" w:rsidDel="005D515E">
              <w:rPr>
                <w:noProof/>
                <w:webHidden/>
              </w:rPr>
              <w:delText>32</w:delText>
            </w:r>
          </w:del>
        </w:p>
        <w:p w14:paraId="5B64EB39" w14:textId="77777777" w:rsidR="00954607" w:rsidDel="005D515E" w:rsidRDefault="00954607">
          <w:pPr>
            <w:pStyle w:val="21"/>
            <w:tabs>
              <w:tab w:val="right" w:leader="dot" w:pos="9344"/>
            </w:tabs>
            <w:spacing w:after="0"/>
            <w:rPr>
              <w:del w:id="226" w:author="Учетная запись Майкрософт" w:date="2024-12-17T15:05:00Z"/>
              <w:rFonts w:asciiTheme="minorHAnsi" w:eastAsiaTheme="minorEastAsia" w:hAnsiTheme="minorHAnsi"/>
              <w:noProof/>
              <w:sz w:val="22"/>
              <w:lang w:eastAsia="ru-RU"/>
            </w:rPr>
            <w:pPrChange w:id="227" w:author="Маргарита Савельева" w:date="2024-12-17T23:20:00Z">
              <w:pPr>
                <w:pStyle w:val="21"/>
                <w:tabs>
                  <w:tab w:val="right" w:leader="dot" w:pos="9344"/>
                </w:tabs>
              </w:pPr>
            </w:pPrChange>
          </w:pPr>
          <w:del w:id="228" w:author="Учетная запись Майкрософт" w:date="2024-12-17T15:05:00Z">
            <w:r w:rsidRPr="005D515E" w:rsidDel="005D515E">
              <w:rPr>
                <w:rStyle w:val="a7"/>
                <w:noProof/>
              </w:rPr>
              <w:delText>7.3 Вывод по разделу</w:delText>
            </w:r>
            <w:r w:rsidDel="005D515E">
              <w:rPr>
                <w:noProof/>
                <w:webHidden/>
              </w:rPr>
              <w:tab/>
            </w:r>
            <w:r w:rsidR="00860119" w:rsidDel="005D515E">
              <w:rPr>
                <w:noProof/>
                <w:webHidden/>
              </w:rPr>
              <w:delText>35</w:delText>
            </w:r>
          </w:del>
        </w:p>
        <w:p w14:paraId="49A0C891" w14:textId="77777777" w:rsidR="00954607" w:rsidDel="005D515E" w:rsidRDefault="00954607">
          <w:pPr>
            <w:pStyle w:val="12"/>
            <w:rPr>
              <w:del w:id="229" w:author="Учетная запись Майкрософт" w:date="2024-12-17T15:05:00Z"/>
              <w:rFonts w:asciiTheme="minorHAnsi" w:eastAsiaTheme="minorEastAsia" w:hAnsiTheme="minorHAnsi"/>
              <w:noProof/>
              <w:sz w:val="22"/>
              <w:lang w:eastAsia="ru-RU"/>
            </w:rPr>
          </w:pPr>
          <w:del w:id="230" w:author="Учетная запись Майкрософт" w:date="2024-12-17T15:05:00Z">
            <w:r w:rsidRPr="005D515E" w:rsidDel="005D515E">
              <w:rPr>
                <w:rStyle w:val="a7"/>
                <w:noProof/>
              </w:rPr>
              <w:delText>Заключение</w:delText>
            </w:r>
            <w:r w:rsidDel="005D515E">
              <w:rPr>
                <w:noProof/>
                <w:webHidden/>
              </w:rPr>
              <w:tab/>
            </w:r>
            <w:r w:rsidR="00860119" w:rsidDel="005D515E">
              <w:rPr>
                <w:noProof/>
                <w:webHidden/>
              </w:rPr>
              <w:delText>36</w:delText>
            </w:r>
          </w:del>
        </w:p>
        <w:p w14:paraId="383B3ADE" w14:textId="77777777" w:rsidR="00954607" w:rsidDel="005D515E" w:rsidRDefault="00954607">
          <w:pPr>
            <w:pStyle w:val="12"/>
            <w:rPr>
              <w:del w:id="231" w:author="Учетная запись Майкрософт" w:date="2024-12-17T15:05:00Z"/>
              <w:rFonts w:asciiTheme="minorHAnsi" w:eastAsiaTheme="minorEastAsia" w:hAnsiTheme="minorHAnsi"/>
              <w:noProof/>
              <w:sz w:val="22"/>
              <w:lang w:eastAsia="ru-RU"/>
            </w:rPr>
          </w:pPr>
          <w:del w:id="232" w:author="Учетная запись Майкрософт" w:date="2024-12-17T15:05:00Z">
            <w:r w:rsidRPr="005D515E" w:rsidDel="005D515E">
              <w:rPr>
                <w:rStyle w:val="a7"/>
                <w:noProof/>
              </w:rPr>
              <w:delText>Список использованных литературных источников</w:delText>
            </w:r>
            <w:r w:rsidDel="005D515E">
              <w:rPr>
                <w:noProof/>
                <w:webHidden/>
              </w:rPr>
              <w:tab/>
            </w:r>
            <w:r w:rsidR="00860119" w:rsidDel="005D515E">
              <w:rPr>
                <w:noProof/>
                <w:webHidden/>
              </w:rPr>
              <w:delText>37</w:delText>
            </w:r>
          </w:del>
        </w:p>
        <w:p w14:paraId="534E2878" w14:textId="77777777" w:rsidR="00954607" w:rsidDel="005D515E" w:rsidRDefault="00954607">
          <w:pPr>
            <w:pStyle w:val="12"/>
            <w:rPr>
              <w:del w:id="233" w:author="Учетная запись Майкрософт" w:date="2024-12-17T15:05:00Z"/>
              <w:rFonts w:asciiTheme="minorHAnsi" w:eastAsiaTheme="minorEastAsia" w:hAnsiTheme="minorHAnsi"/>
              <w:noProof/>
              <w:sz w:val="22"/>
              <w:lang w:eastAsia="ru-RU"/>
            </w:rPr>
          </w:pPr>
          <w:del w:id="234" w:author="Учетная запись Майкрософт" w:date="2024-12-17T15:05:00Z">
            <w:r w:rsidRPr="005D515E" w:rsidDel="005D515E">
              <w:rPr>
                <w:rStyle w:val="a7"/>
                <w:noProof/>
              </w:rPr>
              <w:delText>Приложение А</w:delText>
            </w:r>
            <w:r w:rsidDel="005D515E">
              <w:rPr>
                <w:noProof/>
                <w:webHidden/>
              </w:rPr>
              <w:tab/>
            </w:r>
            <w:r w:rsidR="00860119" w:rsidDel="005D515E">
              <w:rPr>
                <w:noProof/>
                <w:webHidden/>
              </w:rPr>
              <w:delText>38</w:delText>
            </w:r>
          </w:del>
        </w:p>
        <w:p w14:paraId="78736AEB" w14:textId="77777777" w:rsidR="00954607" w:rsidDel="005D515E" w:rsidRDefault="00954607">
          <w:pPr>
            <w:pStyle w:val="12"/>
            <w:rPr>
              <w:del w:id="235" w:author="Учетная запись Майкрософт" w:date="2024-12-17T15:05:00Z"/>
              <w:rFonts w:asciiTheme="minorHAnsi" w:eastAsiaTheme="minorEastAsia" w:hAnsiTheme="minorHAnsi"/>
              <w:noProof/>
              <w:sz w:val="22"/>
              <w:lang w:eastAsia="ru-RU"/>
            </w:rPr>
          </w:pPr>
          <w:del w:id="236" w:author="Учетная запись Майкрософт" w:date="2024-12-17T15:05:00Z">
            <w:r w:rsidRPr="005D515E" w:rsidDel="005D515E">
              <w:rPr>
                <w:rStyle w:val="a7"/>
                <w:noProof/>
              </w:rPr>
              <w:delText>Приложение Б</w:delText>
            </w:r>
            <w:r w:rsidDel="005D515E">
              <w:rPr>
                <w:noProof/>
                <w:webHidden/>
              </w:rPr>
              <w:tab/>
            </w:r>
            <w:r w:rsidR="00860119" w:rsidDel="005D515E">
              <w:rPr>
                <w:noProof/>
                <w:webHidden/>
              </w:rPr>
              <w:delText>39</w:delText>
            </w:r>
          </w:del>
        </w:p>
        <w:p w14:paraId="7ED9A5B7" w14:textId="77777777" w:rsidR="00954607" w:rsidDel="005D515E" w:rsidRDefault="00954607">
          <w:pPr>
            <w:pStyle w:val="12"/>
            <w:rPr>
              <w:del w:id="237" w:author="Учетная запись Майкрософт" w:date="2024-12-17T15:05:00Z"/>
              <w:rFonts w:asciiTheme="minorHAnsi" w:eastAsiaTheme="minorEastAsia" w:hAnsiTheme="minorHAnsi"/>
              <w:noProof/>
              <w:sz w:val="22"/>
              <w:lang w:eastAsia="ru-RU"/>
            </w:rPr>
          </w:pPr>
          <w:del w:id="238" w:author="Учетная запись Майкрософт" w:date="2024-12-17T15:05:00Z">
            <w:r w:rsidRPr="005D515E" w:rsidDel="005D515E">
              <w:rPr>
                <w:rStyle w:val="a7"/>
                <w:noProof/>
              </w:rPr>
              <w:delText>Приложение В</w:delText>
            </w:r>
            <w:r w:rsidDel="005D515E">
              <w:rPr>
                <w:noProof/>
                <w:webHidden/>
              </w:rPr>
              <w:tab/>
            </w:r>
            <w:r w:rsidR="00860119" w:rsidDel="005D515E">
              <w:rPr>
                <w:noProof/>
                <w:webHidden/>
              </w:rPr>
              <w:delText>40</w:delText>
            </w:r>
          </w:del>
        </w:p>
        <w:p w14:paraId="7EB7507E" w14:textId="77777777" w:rsidR="00954607" w:rsidDel="005D515E" w:rsidRDefault="00954607">
          <w:pPr>
            <w:pStyle w:val="12"/>
            <w:rPr>
              <w:del w:id="239" w:author="Учетная запись Майкрософт" w:date="2024-12-17T15:05:00Z"/>
              <w:rFonts w:asciiTheme="minorHAnsi" w:eastAsiaTheme="minorEastAsia" w:hAnsiTheme="minorHAnsi"/>
              <w:noProof/>
              <w:sz w:val="22"/>
              <w:lang w:eastAsia="ru-RU"/>
            </w:rPr>
          </w:pPr>
          <w:del w:id="240" w:author="Учетная запись Майкрософт" w:date="2024-12-17T15:05:00Z">
            <w:r w:rsidRPr="005D515E" w:rsidDel="005D515E">
              <w:rPr>
                <w:rStyle w:val="a7"/>
                <w:noProof/>
              </w:rPr>
              <w:delText>Приложение Г</w:delText>
            </w:r>
            <w:r w:rsidDel="005D515E">
              <w:rPr>
                <w:noProof/>
                <w:webHidden/>
              </w:rPr>
              <w:tab/>
            </w:r>
            <w:r w:rsidR="00860119" w:rsidDel="005D515E">
              <w:rPr>
                <w:noProof/>
                <w:webHidden/>
              </w:rPr>
              <w:delText>43</w:delText>
            </w:r>
          </w:del>
        </w:p>
        <w:p w14:paraId="5997EB15" w14:textId="77777777" w:rsidR="00954607" w:rsidDel="005D515E" w:rsidRDefault="00954607">
          <w:pPr>
            <w:pStyle w:val="12"/>
            <w:rPr>
              <w:del w:id="241" w:author="Учетная запись Майкрософт" w:date="2024-12-17T15:05:00Z"/>
              <w:rFonts w:asciiTheme="minorHAnsi" w:eastAsiaTheme="minorEastAsia" w:hAnsiTheme="minorHAnsi"/>
              <w:noProof/>
              <w:sz w:val="22"/>
              <w:lang w:eastAsia="ru-RU"/>
            </w:rPr>
          </w:pPr>
          <w:del w:id="242" w:author="Учетная запись Майкрософт" w:date="2024-12-17T15:05:00Z">
            <w:r w:rsidRPr="005D515E" w:rsidDel="005D515E">
              <w:rPr>
                <w:rStyle w:val="a7"/>
                <w:noProof/>
              </w:rPr>
              <w:delText>Приложение Д</w:delText>
            </w:r>
            <w:r w:rsidDel="005D515E">
              <w:rPr>
                <w:noProof/>
                <w:webHidden/>
              </w:rPr>
              <w:tab/>
            </w:r>
            <w:r w:rsidR="00860119" w:rsidDel="005D515E">
              <w:rPr>
                <w:noProof/>
                <w:webHidden/>
              </w:rPr>
              <w:delText>44</w:delText>
            </w:r>
          </w:del>
        </w:p>
        <w:p w14:paraId="34226177" w14:textId="77777777" w:rsidR="00954607" w:rsidDel="005D515E" w:rsidRDefault="00954607">
          <w:pPr>
            <w:pStyle w:val="12"/>
            <w:rPr>
              <w:del w:id="243" w:author="Учетная запись Майкрософт" w:date="2024-12-17T15:05:00Z"/>
              <w:rFonts w:asciiTheme="minorHAnsi" w:eastAsiaTheme="minorEastAsia" w:hAnsiTheme="minorHAnsi"/>
              <w:noProof/>
              <w:sz w:val="22"/>
              <w:lang w:eastAsia="ru-RU"/>
            </w:rPr>
          </w:pPr>
          <w:del w:id="244" w:author="Учетная запись Майкрософт" w:date="2024-12-17T15:05:00Z">
            <w:r w:rsidRPr="005D515E" w:rsidDel="005D515E">
              <w:rPr>
                <w:rStyle w:val="a7"/>
                <w:noProof/>
              </w:rPr>
              <w:delText>Приложение Е</w:delText>
            </w:r>
            <w:r w:rsidDel="005D515E">
              <w:rPr>
                <w:noProof/>
                <w:webHidden/>
              </w:rPr>
              <w:tab/>
            </w:r>
            <w:r w:rsidR="00860119" w:rsidDel="005D515E">
              <w:rPr>
                <w:noProof/>
                <w:webHidden/>
              </w:rPr>
              <w:delText>46</w:delText>
            </w:r>
          </w:del>
        </w:p>
        <w:p w14:paraId="02481024" w14:textId="4A6ABFB7" w:rsidR="00A979FD" w:rsidRDefault="00A979FD">
          <w:pPr>
            <w:spacing w:after="0"/>
            <w:pPrChange w:id="245" w:author="Маргарита Савельева" w:date="2024-12-17T23:20:00Z">
              <w:pPr/>
            </w:pPrChange>
          </w:pPr>
          <w:r>
            <w:rPr>
              <w:b/>
              <w:bCs/>
            </w:rPr>
            <w:fldChar w:fldCharType="end"/>
          </w:r>
        </w:p>
      </w:sdtContent>
    </w:sdt>
    <w:p w14:paraId="64985D1C" w14:textId="41D6E2AD" w:rsidR="008749B5" w:rsidRDefault="008749B5" w:rsidP="00367B57">
      <w:pPr>
        <w:spacing w:after="0" w:line="240" w:lineRule="auto"/>
        <w:jc w:val="both"/>
      </w:pPr>
    </w:p>
    <w:p w14:paraId="6BC2CBB4" w14:textId="77777777" w:rsidR="00A979FD" w:rsidRPr="00DF03CC" w:rsidRDefault="00A979FD" w:rsidP="00367B57">
      <w:pPr>
        <w:spacing w:after="0" w:line="240" w:lineRule="auto"/>
        <w:jc w:val="both"/>
        <w:sectPr w:rsidR="00A979FD" w:rsidRPr="00DF03CC" w:rsidSect="00164A4A">
          <w:headerReference w:type="default" r:id="rId11"/>
          <w:headerReference w:type="first" r:id="rId12"/>
          <w:pgSz w:w="11906" w:h="16838" w:code="9"/>
          <w:pgMar w:top="1134" w:right="851" w:bottom="1134" w:left="1701" w:header="709" w:footer="709" w:gutter="0"/>
          <w:cols w:space="708"/>
          <w:docGrid w:linePitch="381"/>
        </w:sectPr>
      </w:pPr>
    </w:p>
    <w:p w14:paraId="09909FAD" w14:textId="01F6224F" w:rsidR="0024356D" w:rsidRPr="00880A96" w:rsidRDefault="0024356D" w:rsidP="006E761B">
      <w:pPr>
        <w:pStyle w:val="1"/>
        <w:spacing w:after="360"/>
        <w:jc w:val="center"/>
        <w:rPr>
          <w:sz w:val="28"/>
          <w:szCs w:val="28"/>
        </w:rPr>
      </w:pPr>
      <w:bookmarkStart w:id="246" w:name="_Toc162922512"/>
      <w:bookmarkStart w:id="247" w:name="_Toc185286445"/>
      <w:bookmarkStart w:id="248" w:name="_Toc185345459"/>
      <w:bookmarkEnd w:id="1"/>
      <w:r w:rsidRPr="00880A96">
        <w:rPr>
          <w:sz w:val="28"/>
          <w:szCs w:val="28"/>
        </w:rPr>
        <w:lastRenderedPageBreak/>
        <w:t>Введение</w:t>
      </w:r>
      <w:bookmarkEnd w:id="246"/>
      <w:bookmarkEnd w:id="247"/>
      <w:bookmarkEnd w:id="248"/>
    </w:p>
    <w:p w14:paraId="1127E498" w14:textId="2407F169" w:rsidR="00332627" w:rsidRPr="00B70BDA" w:rsidRDefault="00332627" w:rsidP="006E761B">
      <w:pPr>
        <w:spacing w:after="0"/>
        <w:ind w:firstLine="709"/>
        <w:jc w:val="both"/>
        <w:rPr>
          <w:spacing w:val="-2"/>
          <w:szCs w:val="28"/>
          <w:rPrChange w:id="249" w:author="Маргарита Савельева" w:date="2024-12-17T23:20:00Z">
            <w:rPr>
              <w:szCs w:val="28"/>
            </w:rPr>
          </w:rPrChange>
        </w:rPr>
      </w:pPr>
      <w:commentRangeStart w:id="250"/>
      <w:r w:rsidRPr="00B70BDA">
        <w:rPr>
          <w:spacing w:val="-2"/>
          <w:szCs w:val="28"/>
          <w:rPrChange w:id="251" w:author="Маргарита Савельева" w:date="2024-12-17T23:20:00Z">
            <w:rPr>
              <w:szCs w:val="28"/>
            </w:rPr>
          </w:rPrChange>
        </w:rPr>
        <w:t xml:space="preserve">В современном мире стриминговые сервисы сталкиваются с огромным объемом контента и информации, которую необходимо эффективно управлять и обрабатывать. Важно иметь надежную систему хранения данных и удобный доступ к ним. В рамках данного проекта </w:t>
      </w:r>
      <w:del w:id="252" w:author="Учетная запись Майкрософт" w:date="2024-12-17T14:02:00Z">
        <w:r w:rsidRPr="00B70BDA" w:rsidDel="00316B1F">
          <w:rPr>
            <w:spacing w:val="-2"/>
            <w:szCs w:val="28"/>
            <w:rPrChange w:id="253" w:author="Маргарита Савельева" w:date="2024-12-17T23:20:00Z">
              <w:rPr>
                <w:szCs w:val="28"/>
              </w:rPr>
            </w:rPrChange>
          </w:rPr>
          <w:delText>мы сосредоточены на</w:delText>
        </w:r>
      </w:del>
      <w:ins w:id="254" w:author="Учетная запись Майкрософт" w:date="2024-12-17T14:02:00Z">
        <w:r w:rsidR="00316B1F" w:rsidRPr="00B70BDA">
          <w:rPr>
            <w:spacing w:val="-2"/>
            <w:szCs w:val="28"/>
            <w:rPrChange w:id="255" w:author="Маргарита Савельева" w:date="2024-12-17T23:20:00Z">
              <w:rPr>
                <w:szCs w:val="28"/>
              </w:rPr>
            </w:rPrChange>
          </w:rPr>
          <w:t>была разработана и реализована</w:t>
        </w:r>
      </w:ins>
      <w:r w:rsidRPr="00B70BDA">
        <w:rPr>
          <w:spacing w:val="-2"/>
          <w:szCs w:val="28"/>
          <w:rPrChange w:id="256" w:author="Маргарита Савельева" w:date="2024-12-17T23:20:00Z">
            <w:rPr>
              <w:szCs w:val="28"/>
            </w:rPr>
          </w:rPrChange>
        </w:rPr>
        <w:t xml:space="preserve"> </w:t>
      </w:r>
      <w:del w:id="257" w:author="Учетная запись Майкрософт" w:date="2024-12-17T14:02:00Z">
        <w:r w:rsidRPr="00B70BDA" w:rsidDel="00316B1F">
          <w:rPr>
            <w:spacing w:val="-2"/>
            <w:szCs w:val="28"/>
            <w:rPrChange w:id="258" w:author="Маргарита Савельева" w:date="2024-12-17T23:20:00Z">
              <w:rPr>
                <w:szCs w:val="28"/>
              </w:rPr>
            </w:rPrChange>
          </w:rPr>
          <w:delText xml:space="preserve">разработке и реализации </w:delText>
        </w:r>
      </w:del>
      <w:r w:rsidRPr="00B70BDA">
        <w:rPr>
          <w:spacing w:val="-2"/>
          <w:szCs w:val="28"/>
          <w:rPrChange w:id="259" w:author="Маргарита Савельева" w:date="2024-12-17T23:20:00Z">
            <w:rPr>
              <w:szCs w:val="28"/>
            </w:rPr>
          </w:rPrChange>
        </w:rPr>
        <w:t>баз</w:t>
      </w:r>
      <w:ins w:id="260" w:author="Учетная запись Майкрософт" w:date="2024-12-17T14:02:00Z">
        <w:r w:rsidR="00316B1F" w:rsidRPr="00B70BDA">
          <w:rPr>
            <w:spacing w:val="-2"/>
            <w:szCs w:val="28"/>
            <w:rPrChange w:id="261" w:author="Маргарита Савельева" w:date="2024-12-17T23:20:00Z">
              <w:rPr>
                <w:szCs w:val="28"/>
              </w:rPr>
            </w:rPrChange>
          </w:rPr>
          <w:t>а</w:t>
        </w:r>
      </w:ins>
      <w:del w:id="262" w:author="Учетная запись Майкрософт" w:date="2024-12-17T14:02:00Z">
        <w:r w:rsidRPr="00B70BDA" w:rsidDel="00316B1F">
          <w:rPr>
            <w:spacing w:val="-2"/>
            <w:szCs w:val="28"/>
            <w:rPrChange w:id="263" w:author="Маргарита Савельева" w:date="2024-12-17T23:20:00Z">
              <w:rPr>
                <w:szCs w:val="28"/>
              </w:rPr>
            </w:rPrChange>
          </w:rPr>
          <w:delText>ы</w:delText>
        </w:r>
      </w:del>
      <w:r w:rsidRPr="00B70BDA">
        <w:rPr>
          <w:spacing w:val="-2"/>
          <w:szCs w:val="28"/>
          <w:rPrChange w:id="264" w:author="Маргарита Савельева" w:date="2024-12-17T23:20:00Z">
            <w:rPr>
              <w:szCs w:val="28"/>
            </w:rPr>
          </w:rPrChange>
        </w:rPr>
        <w:t xml:space="preserve"> данных PostgreSQL и </w:t>
      </w:r>
      <w:ins w:id="265" w:author="Учетная запись Майкрософт" w:date="2024-12-17T14:03:00Z">
        <w:r w:rsidR="00316B1F" w:rsidRPr="00B70BDA">
          <w:rPr>
            <w:spacing w:val="-2"/>
            <w:szCs w:val="28"/>
            <w:rPrChange w:id="266" w:author="Маргарита Савельева" w:date="2024-12-17T23:20:00Z">
              <w:rPr>
                <w:szCs w:val="28"/>
              </w:rPr>
            </w:rPrChange>
          </w:rPr>
          <w:t xml:space="preserve">соответствующий интерфейс </w:t>
        </w:r>
      </w:ins>
      <w:del w:id="267" w:author="Учетная запись Майкрософт" w:date="2024-12-17T14:03:00Z">
        <w:r w:rsidRPr="00B70BDA" w:rsidDel="00316B1F">
          <w:rPr>
            <w:spacing w:val="-2"/>
            <w:szCs w:val="28"/>
            <w:rPrChange w:id="268" w:author="Маргарита Савельева" w:date="2024-12-17T23:20:00Z">
              <w:rPr>
                <w:szCs w:val="28"/>
              </w:rPr>
            </w:rPrChange>
          </w:rPr>
          <w:delText xml:space="preserve">соответствующего интерфейса </w:delText>
        </w:r>
      </w:del>
      <w:r w:rsidRPr="00B70BDA">
        <w:rPr>
          <w:spacing w:val="-2"/>
          <w:szCs w:val="28"/>
          <w:rPrChange w:id="269" w:author="Маргарита Савельева" w:date="2024-12-17T23:20:00Z">
            <w:rPr>
              <w:szCs w:val="28"/>
            </w:rPr>
          </w:rPrChange>
        </w:rPr>
        <w:t xml:space="preserve">для </w:t>
      </w:r>
      <w:del w:id="270" w:author="Учетная запись Майкрософт" w:date="2024-12-17T14:03:00Z">
        <w:r w:rsidRPr="00B70BDA" w:rsidDel="00316B1F">
          <w:rPr>
            <w:spacing w:val="-2"/>
            <w:szCs w:val="28"/>
            <w:rPrChange w:id="271" w:author="Маргарита Савельева" w:date="2024-12-17T23:20:00Z">
              <w:rPr>
                <w:szCs w:val="28"/>
              </w:rPr>
            </w:rPrChange>
          </w:rPr>
          <w:delText xml:space="preserve">нашего </w:delText>
        </w:r>
      </w:del>
      <w:r w:rsidRPr="00B70BDA">
        <w:rPr>
          <w:spacing w:val="-2"/>
          <w:szCs w:val="28"/>
          <w:rPrChange w:id="272" w:author="Маргарита Савельева" w:date="2024-12-17T23:20:00Z">
            <w:rPr>
              <w:szCs w:val="28"/>
            </w:rPr>
          </w:rPrChange>
        </w:rPr>
        <w:t>стримингового сервиса.</w:t>
      </w:r>
    </w:p>
    <w:p w14:paraId="3FFFFE7C" w14:textId="77777777" w:rsidR="00336428" w:rsidRDefault="00332627" w:rsidP="006E761B">
      <w:pPr>
        <w:spacing w:after="0"/>
        <w:ind w:firstLine="709"/>
        <w:jc w:val="both"/>
        <w:rPr>
          <w:ins w:id="273" w:author="Учетная запись Майкрософт" w:date="2024-12-17T14:05:00Z"/>
          <w:szCs w:val="28"/>
        </w:rPr>
      </w:pPr>
      <w:r w:rsidRPr="00CD5675">
        <w:rPr>
          <w:szCs w:val="28"/>
        </w:rPr>
        <w:t xml:space="preserve">Целью данного проекта является создание интегрированной базы данных, которая позволит нам </w:t>
      </w:r>
      <w:commentRangeStart w:id="274"/>
      <w:r w:rsidRPr="00CD5675">
        <w:rPr>
          <w:szCs w:val="28"/>
        </w:rPr>
        <w:t xml:space="preserve">эффективно управлять информацией о наших </w:t>
      </w:r>
      <w:r>
        <w:rPr>
          <w:szCs w:val="28"/>
        </w:rPr>
        <w:t>пользователях</w:t>
      </w:r>
      <w:r w:rsidRPr="00CD5675">
        <w:rPr>
          <w:szCs w:val="28"/>
        </w:rPr>
        <w:t xml:space="preserve">, </w:t>
      </w:r>
      <w:r>
        <w:rPr>
          <w:szCs w:val="28"/>
        </w:rPr>
        <w:t>песнях,</w:t>
      </w:r>
      <w:r w:rsidRPr="00CD5675">
        <w:rPr>
          <w:szCs w:val="28"/>
        </w:rPr>
        <w:t xml:space="preserve"> плейлистах и других в</w:t>
      </w:r>
      <w:commentRangeEnd w:id="274"/>
      <w:r w:rsidR="00E57BEB">
        <w:rPr>
          <w:rStyle w:val="afe"/>
        </w:rPr>
        <w:commentReference w:id="274"/>
      </w:r>
      <w:r w:rsidRPr="00CD5675">
        <w:rPr>
          <w:szCs w:val="28"/>
        </w:rPr>
        <w:t>ажных данных.</w:t>
      </w:r>
    </w:p>
    <w:p w14:paraId="62BB9EE7" w14:textId="77777777" w:rsidR="00336428" w:rsidRDefault="00336428" w:rsidP="006E761B">
      <w:pPr>
        <w:spacing w:after="0"/>
        <w:ind w:firstLine="709"/>
        <w:jc w:val="both"/>
        <w:rPr>
          <w:ins w:id="275" w:author="Учетная запись Майкрософт" w:date="2024-12-17T14:10:00Z"/>
          <w:rFonts w:eastAsia="Times New Roman" w:cs="Times New Roman"/>
          <w:color w:val="000000"/>
          <w:szCs w:val="28"/>
          <w:shd w:val="clear" w:color="auto" w:fill="FFFFFF"/>
          <w:lang w:eastAsia="ru-RU"/>
        </w:rPr>
      </w:pPr>
      <w:ins w:id="276" w:author="Учетная запись Майкрософт" w:date="2024-12-17T14:05:00Z">
        <w:r w:rsidRPr="00C85F4E">
          <w:rPr>
            <w:rFonts w:eastAsia="Times New Roman" w:cs="Times New Roman"/>
            <w:color w:val="000000"/>
            <w:szCs w:val="28"/>
            <w:shd w:val="clear" w:color="auto" w:fill="FFFFFF"/>
            <w:lang w:eastAsia="ru-RU"/>
          </w:rPr>
          <w:t>Задач</w:t>
        </w:r>
        <w:r>
          <w:rPr>
            <w:rFonts w:eastAsia="Times New Roman" w:cs="Times New Roman"/>
            <w:color w:val="000000"/>
            <w:szCs w:val="28"/>
            <w:shd w:val="clear" w:color="auto" w:fill="FFFFFF"/>
            <w:lang w:eastAsia="ru-RU"/>
          </w:rPr>
          <w:t>и</w:t>
        </w:r>
        <w:r w:rsidRPr="00C85F4E">
          <w:rPr>
            <w:rFonts w:eastAsia="Times New Roman" w:cs="Times New Roman"/>
            <w:color w:val="000000"/>
            <w:szCs w:val="28"/>
            <w:shd w:val="clear" w:color="auto" w:fill="FFFFFF"/>
            <w:lang w:eastAsia="ru-RU"/>
          </w:rPr>
          <w:t xml:space="preserve"> проекта: </w:t>
        </w:r>
      </w:ins>
    </w:p>
    <w:p w14:paraId="0375B8F8" w14:textId="77777777" w:rsidR="00336428" w:rsidRPr="00336428" w:rsidRDefault="00336428">
      <w:pPr>
        <w:pStyle w:val="a3"/>
        <w:numPr>
          <w:ilvl w:val="0"/>
          <w:numId w:val="39"/>
        </w:numPr>
        <w:spacing w:after="0"/>
        <w:jc w:val="both"/>
        <w:rPr>
          <w:ins w:id="277" w:author="Учетная запись Майкрософт" w:date="2024-12-17T14:11:00Z"/>
          <w:szCs w:val="28"/>
          <w:rPrChange w:id="278" w:author="Учетная запись Майкрософт" w:date="2024-12-17T14:11:00Z">
            <w:rPr>
              <w:ins w:id="279" w:author="Учетная запись Майкрософт" w:date="2024-12-17T14:11:00Z"/>
              <w:rFonts w:eastAsia="Times New Roman" w:cs="Times New Roman"/>
              <w:color w:val="000000"/>
              <w:szCs w:val="28"/>
              <w:shd w:val="clear" w:color="auto" w:fill="FFFFFF"/>
              <w:lang w:eastAsia="ru-RU"/>
            </w:rPr>
          </w:rPrChange>
        </w:rPr>
        <w:pPrChange w:id="280" w:author="Учетная запись Майкрософт" w:date="2024-12-17T14:11:00Z">
          <w:pPr>
            <w:spacing w:after="0"/>
            <w:ind w:firstLine="709"/>
            <w:jc w:val="both"/>
          </w:pPr>
        </w:pPrChange>
      </w:pPr>
      <w:ins w:id="281" w:author="Учетная запись Майкрософт" w:date="2024-12-17T14:05:00Z">
        <w:r w:rsidRPr="00336428">
          <w:rPr>
            <w:rFonts w:eastAsia="Times New Roman" w:cs="Times New Roman"/>
            <w:color w:val="000000"/>
            <w:szCs w:val="28"/>
            <w:shd w:val="clear" w:color="auto" w:fill="FFFFFF"/>
            <w:lang w:eastAsia="ru-RU"/>
            <w:rPrChange w:id="282" w:author="Учетная запись Майкрософт" w:date="2024-12-17T14:11:00Z">
              <w:rPr>
                <w:shd w:val="clear" w:color="auto" w:fill="FFFFFF"/>
                <w:lang w:eastAsia="ru-RU"/>
              </w:rPr>
            </w:rPrChange>
          </w:rPr>
          <w:t>создание структуры базы данных, включая таблицы для хранения</w:t>
        </w:r>
      </w:ins>
    </w:p>
    <w:p w14:paraId="1E2E6A8A" w14:textId="5645C1A2" w:rsidR="00336428" w:rsidRPr="00336428" w:rsidRDefault="00336428">
      <w:pPr>
        <w:spacing w:after="0"/>
        <w:jc w:val="both"/>
        <w:rPr>
          <w:ins w:id="283" w:author="Учетная запись Майкрософт" w:date="2024-12-17T14:11:00Z"/>
          <w:szCs w:val="28"/>
          <w:rPrChange w:id="284" w:author="Учетная запись Майкрософт" w:date="2024-12-17T14:11:00Z">
            <w:rPr>
              <w:ins w:id="285" w:author="Учетная запись Майкрософт" w:date="2024-12-17T14:11:00Z"/>
              <w:rFonts w:eastAsia="Times New Roman" w:cs="Times New Roman"/>
              <w:color w:val="000000"/>
              <w:szCs w:val="28"/>
              <w:shd w:val="clear" w:color="auto" w:fill="FFFFFF"/>
              <w:lang w:eastAsia="ru-RU"/>
            </w:rPr>
          </w:rPrChange>
        </w:rPr>
        <w:pPrChange w:id="286" w:author="Учетная запись Майкрософт" w:date="2024-12-17T14:11:00Z">
          <w:pPr>
            <w:spacing w:after="0"/>
            <w:ind w:firstLine="709"/>
            <w:jc w:val="both"/>
          </w:pPr>
        </w:pPrChange>
      </w:pPr>
      <w:ins w:id="287" w:author="Учетная запись Майкрософт" w:date="2024-12-17T14:05:00Z">
        <w:r w:rsidRPr="00336428">
          <w:rPr>
            <w:rFonts w:eastAsia="Times New Roman" w:cs="Times New Roman"/>
            <w:color w:val="000000"/>
            <w:szCs w:val="28"/>
            <w:shd w:val="clear" w:color="auto" w:fill="FFFFFF"/>
            <w:lang w:eastAsia="ru-RU"/>
            <w:rPrChange w:id="288" w:author="Учетная запись Майкрософт" w:date="2024-12-17T14:11:00Z">
              <w:rPr>
                <w:shd w:val="clear" w:color="auto" w:fill="FFFFFF"/>
                <w:lang w:eastAsia="ru-RU"/>
              </w:rPr>
            </w:rPrChange>
          </w:rPr>
          <w:t>информации о песнях, исполнителей, сообществах, пользователях</w:t>
        </w:r>
      </w:ins>
      <w:ins w:id="289" w:author="Учетная запись Майкрософт" w:date="2024-12-17T14:11:00Z">
        <w:r w:rsidRPr="00336428">
          <w:rPr>
            <w:rFonts w:eastAsia="Times New Roman" w:cs="Times New Roman"/>
            <w:color w:val="000000"/>
            <w:szCs w:val="28"/>
            <w:shd w:val="clear" w:color="auto" w:fill="FFFFFF"/>
            <w:lang w:eastAsia="ru-RU"/>
            <w:rPrChange w:id="290" w:author="Учетная запись Майкрософт" w:date="2024-12-17T14:11:00Z">
              <w:rPr>
                <w:shd w:val="clear" w:color="auto" w:fill="FFFFFF"/>
                <w:lang w:eastAsia="ru-RU"/>
              </w:rPr>
            </w:rPrChange>
          </w:rPr>
          <w:t>;</w:t>
        </w:r>
      </w:ins>
    </w:p>
    <w:p w14:paraId="7618125C" w14:textId="77777777" w:rsidR="00336428" w:rsidRPr="00336428" w:rsidRDefault="00336428">
      <w:pPr>
        <w:pStyle w:val="a3"/>
        <w:numPr>
          <w:ilvl w:val="0"/>
          <w:numId w:val="39"/>
        </w:numPr>
        <w:spacing w:after="0"/>
        <w:jc w:val="both"/>
        <w:rPr>
          <w:ins w:id="291" w:author="Учетная запись Майкрософт" w:date="2024-12-17T14:11:00Z"/>
          <w:szCs w:val="28"/>
          <w:rPrChange w:id="292" w:author="Учетная запись Майкрософт" w:date="2024-12-17T14:11:00Z">
            <w:rPr>
              <w:ins w:id="293" w:author="Учетная запись Майкрософт" w:date="2024-12-17T14:11:00Z"/>
              <w:rFonts w:eastAsia="Times New Roman" w:cs="Times New Roman"/>
              <w:color w:val="000000"/>
              <w:szCs w:val="28"/>
              <w:shd w:val="clear" w:color="auto" w:fill="FFFFFF"/>
              <w:lang w:eastAsia="ru-RU"/>
            </w:rPr>
          </w:rPrChange>
        </w:rPr>
        <w:pPrChange w:id="294" w:author="Учетная запись Майкрософт" w:date="2024-12-17T14:11:00Z">
          <w:pPr>
            <w:spacing w:after="0"/>
            <w:ind w:firstLine="709"/>
            <w:jc w:val="both"/>
          </w:pPr>
        </w:pPrChange>
      </w:pPr>
      <w:ins w:id="295" w:author="Учетная запись Майкрософт" w:date="2024-12-17T14:05:00Z">
        <w:r w:rsidRPr="00336428">
          <w:rPr>
            <w:rFonts w:eastAsia="Times New Roman" w:cs="Times New Roman"/>
            <w:color w:val="000000"/>
            <w:szCs w:val="28"/>
            <w:shd w:val="clear" w:color="auto" w:fill="FFFFFF"/>
            <w:lang w:eastAsia="ru-RU"/>
            <w:rPrChange w:id="296" w:author="Учетная запись Майкрософт" w:date="2024-12-17T14:11:00Z">
              <w:rPr>
                <w:shd w:val="clear" w:color="auto" w:fill="FFFFFF"/>
                <w:lang w:eastAsia="ru-RU"/>
              </w:rPr>
            </w:rPrChange>
          </w:rPr>
          <w:t xml:space="preserve">Реализация процедур и функций </w:t>
        </w:r>
        <w:r>
          <w:rPr>
            <w:rFonts w:eastAsia="Times New Roman" w:cs="Times New Roman"/>
            <w:color w:val="000000"/>
            <w:szCs w:val="28"/>
            <w:shd w:val="clear" w:color="auto" w:fill="FFFFFF"/>
            <w:lang w:eastAsia="ru-RU"/>
          </w:rPr>
          <w:t>для управления данными, включая</w:t>
        </w:r>
      </w:ins>
    </w:p>
    <w:p w14:paraId="6F04B240" w14:textId="6AFD774C" w:rsidR="00336428" w:rsidRDefault="00336428">
      <w:pPr>
        <w:spacing w:after="0"/>
        <w:jc w:val="both"/>
        <w:rPr>
          <w:ins w:id="297" w:author="Учетная запись Майкрософт" w:date="2024-12-17T14:11:00Z"/>
          <w:rFonts w:eastAsia="Times New Roman" w:cs="Times New Roman"/>
          <w:color w:val="000000"/>
          <w:szCs w:val="28"/>
          <w:shd w:val="clear" w:color="auto" w:fill="FFFFFF"/>
          <w:lang w:eastAsia="ru-RU"/>
        </w:rPr>
        <w:pPrChange w:id="298" w:author="Учетная запись Майкрософт" w:date="2024-12-17T14:11:00Z">
          <w:pPr>
            <w:spacing w:after="0"/>
            <w:ind w:firstLine="709"/>
            <w:jc w:val="both"/>
          </w:pPr>
        </w:pPrChange>
      </w:pPr>
      <w:ins w:id="299" w:author="Учетная запись Майкрософт" w:date="2024-12-17T14:05:00Z">
        <w:r w:rsidRPr="00336428">
          <w:rPr>
            <w:rFonts w:eastAsia="Times New Roman" w:cs="Times New Roman"/>
            <w:color w:val="000000"/>
            <w:szCs w:val="28"/>
            <w:shd w:val="clear" w:color="auto" w:fill="FFFFFF"/>
            <w:lang w:eastAsia="ru-RU"/>
            <w:rPrChange w:id="300" w:author="Учетная запись Майкрософт" w:date="2024-12-17T14:11:00Z">
              <w:rPr>
                <w:shd w:val="clear" w:color="auto" w:fill="FFFFFF"/>
                <w:lang w:eastAsia="ru-RU"/>
              </w:rPr>
            </w:rPrChange>
          </w:rPr>
          <w:t>добавление, обновление, удаление и извлечение информации</w:t>
        </w:r>
      </w:ins>
      <w:ins w:id="301" w:author="Учетная запись Майкрософт" w:date="2024-12-17T14:18:00Z">
        <w:r>
          <w:rPr>
            <w:rFonts w:eastAsia="Times New Roman" w:cs="Times New Roman"/>
            <w:color w:val="000000"/>
            <w:szCs w:val="28"/>
            <w:shd w:val="clear" w:color="auto" w:fill="FFFFFF"/>
            <w:lang w:eastAsia="ru-RU"/>
          </w:rPr>
          <w:t>;</w:t>
        </w:r>
      </w:ins>
    </w:p>
    <w:p w14:paraId="4627FC6F" w14:textId="77777777" w:rsidR="00336428" w:rsidRPr="00336428" w:rsidRDefault="00336428">
      <w:pPr>
        <w:pStyle w:val="a3"/>
        <w:numPr>
          <w:ilvl w:val="0"/>
          <w:numId w:val="39"/>
        </w:numPr>
        <w:spacing w:after="0"/>
        <w:jc w:val="both"/>
        <w:rPr>
          <w:ins w:id="302" w:author="Учетная запись Майкрософт" w:date="2024-12-17T14:11:00Z"/>
          <w:szCs w:val="28"/>
          <w:rPrChange w:id="303" w:author="Учетная запись Майкрософт" w:date="2024-12-17T14:11:00Z">
            <w:rPr>
              <w:ins w:id="304" w:author="Учетная запись Майкрософт" w:date="2024-12-17T14:11:00Z"/>
              <w:rFonts w:eastAsia="Times New Roman" w:cs="Times New Roman"/>
              <w:color w:val="000000"/>
              <w:szCs w:val="28"/>
              <w:shd w:val="clear" w:color="auto" w:fill="FFFFFF"/>
              <w:lang w:eastAsia="ru-RU"/>
            </w:rPr>
          </w:rPrChange>
        </w:rPr>
        <w:pPrChange w:id="305" w:author="Учетная запись Майкрософт" w:date="2024-12-17T14:11:00Z">
          <w:pPr>
            <w:spacing w:after="0"/>
            <w:ind w:firstLine="709"/>
            <w:jc w:val="both"/>
          </w:pPr>
        </w:pPrChange>
      </w:pPr>
      <w:ins w:id="306" w:author="Учетная запись Майкрософт" w:date="2024-12-17T14:05:00Z">
        <w:r w:rsidRPr="00336428">
          <w:rPr>
            <w:rFonts w:eastAsia="Times New Roman" w:cs="Times New Roman"/>
            <w:color w:val="000000"/>
            <w:szCs w:val="28"/>
            <w:shd w:val="clear" w:color="auto" w:fill="FFFFFF"/>
            <w:lang w:eastAsia="ru-RU"/>
            <w:rPrChange w:id="307" w:author="Учетная запись Майкрософт" w:date="2024-12-17T14:11:00Z">
              <w:rPr>
                <w:shd w:val="clear" w:color="auto" w:fill="FFFFFF"/>
                <w:lang w:eastAsia="ru-RU"/>
              </w:rPr>
            </w:rPrChange>
          </w:rPr>
          <w:t>Создание пользовательских ролей</w:t>
        </w:r>
        <w:r>
          <w:rPr>
            <w:rFonts w:eastAsia="Times New Roman" w:cs="Times New Roman"/>
            <w:color w:val="000000"/>
            <w:szCs w:val="28"/>
            <w:shd w:val="clear" w:color="auto" w:fill="FFFFFF"/>
            <w:lang w:eastAsia="ru-RU"/>
          </w:rPr>
          <w:t xml:space="preserve"> и привилегий для различных уро</w:t>
        </w:r>
      </w:ins>
    </w:p>
    <w:p w14:paraId="4A8763B6" w14:textId="1FDDD847" w:rsidR="00336428" w:rsidRDefault="00336428">
      <w:pPr>
        <w:spacing w:after="0"/>
        <w:jc w:val="both"/>
        <w:rPr>
          <w:ins w:id="308" w:author="Учетная запись Майкрософт" w:date="2024-12-17T14:18:00Z"/>
          <w:rFonts w:eastAsia="Times New Roman" w:cs="Times New Roman"/>
          <w:color w:val="000000"/>
          <w:szCs w:val="28"/>
          <w:shd w:val="clear" w:color="auto" w:fill="FFFFFF"/>
          <w:lang w:eastAsia="ru-RU"/>
        </w:rPr>
        <w:pPrChange w:id="309" w:author="Учетная запись Майкрософт" w:date="2024-12-17T14:11:00Z">
          <w:pPr>
            <w:spacing w:after="0"/>
            <w:ind w:firstLine="709"/>
            <w:jc w:val="both"/>
          </w:pPr>
        </w:pPrChange>
      </w:pPr>
      <w:ins w:id="310" w:author="Учетная запись Майкрософт" w:date="2024-12-17T14:05:00Z">
        <w:r w:rsidRPr="00336428">
          <w:rPr>
            <w:rFonts w:eastAsia="Times New Roman" w:cs="Times New Roman"/>
            <w:color w:val="000000"/>
            <w:szCs w:val="28"/>
            <w:shd w:val="clear" w:color="auto" w:fill="FFFFFF"/>
            <w:lang w:eastAsia="ru-RU"/>
            <w:rPrChange w:id="311" w:author="Учетная запись Майкрософт" w:date="2024-12-17T14:11:00Z">
              <w:rPr>
                <w:shd w:val="clear" w:color="auto" w:fill="FFFFFF"/>
                <w:lang w:eastAsia="ru-RU"/>
              </w:rPr>
            </w:rPrChange>
          </w:rPr>
          <w:t>ней доступа к данным (для пользователя, администратора)</w:t>
        </w:r>
      </w:ins>
      <w:ins w:id="312" w:author="Учетная запись Майкрософт" w:date="2024-12-17T14:18:00Z">
        <w:r>
          <w:rPr>
            <w:rFonts w:eastAsia="Times New Roman" w:cs="Times New Roman"/>
            <w:color w:val="000000"/>
            <w:szCs w:val="28"/>
            <w:shd w:val="clear" w:color="auto" w:fill="FFFFFF"/>
            <w:lang w:eastAsia="ru-RU"/>
          </w:rPr>
          <w:t>.</w:t>
        </w:r>
      </w:ins>
    </w:p>
    <w:p w14:paraId="4556771C" w14:textId="597BECB9" w:rsidR="00332627" w:rsidRPr="00B70BDA" w:rsidRDefault="00336428">
      <w:pPr>
        <w:spacing w:after="0"/>
        <w:jc w:val="both"/>
        <w:rPr>
          <w:szCs w:val="28"/>
        </w:rPr>
        <w:pPrChange w:id="313" w:author="Учетная запись Майкрософт" w:date="2024-12-17T14:11:00Z">
          <w:pPr>
            <w:spacing w:after="0"/>
            <w:ind w:firstLine="709"/>
            <w:jc w:val="both"/>
          </w:pPr>
        </w:pPrChange>
      </w:pPr>
      <w:ins w:id="314" w:author="Учетная запись Майкрософт" w:date="2024-12-17T14:18:00Z">
        <w:r>
          <w:rPr>
            <w:szCs w:val="28"/>
          </w:rPr>
          <w:tab/>
          <w:t>В рамках проекта была реализована технология хранения мультимедийных данных.</w:t>
        </w:r>
        <w:r w:rsidRPr="00336428">
          <w:t xml:space="preserve"> </w:t>
        </w:r>
        <w:r>
          <w:t>Важным аспектом при работе с мультимедийными данными является оптимизация процессов доступа к этим данным, чтобы обеспечить быструю загрузку и передачу информации</w:t>
        </w:r>
      </w:ins>
      <w:ins w:id="315" w:author="Учетная запись Майкрософт" w:date="2024-12-17T14:19:00Z">
        <w:r>
          <w:t>.</w:t>
        </w:r>
      </w:ins>
      <w:del w:id="316" w:author="Учетная запись Майкрософт" w:date="2024-12-17T14:05:00Z">
        <w:r w:rsidR="00332627" w:rsidRPr="00B70BDA" w:rsidDel="00336428">
          <w:rPr>
            <w:szCs w:val="28"/>
          </w:rPr>
          <w:delText xml:space="preserve"> Мы стремимся к повышению эффективности работы сервиса, улучшению пользовательского опыта и оптимизации внутренних процессов.</w:delText>
        </w:r>
      </w:del>
    </w:p>
    <w:p w14:paraId="061BA2E8" w14:textId="6124FAEF" w:rsidR="00332627" w:rsidRPr="00CD5675" w:rsidDel="00336428" w:rsidRDefault="00332627" w:rsidP="006E761B">
      <w:pPr>
        <w:spacing w:after="0"/>
        <w:ind w:firstLine="709"/>
        <w:jc w:val="both"/>
        <w:rPr>
          <w:del w:id="317" w:author="Учетная запись Майкрософт" w:date="2024-12-17T14:10:00Z"/>
          <w:szCs w:val="28"/>
        </w:rPr>
      </w:pPr>
      <w:del w:id="318" w:author="Учетная запись Майкрософт" w:date="2024-12-17T14:10:00Z">
        <w:r w:rsidRPr="00CD5675" w:rsidDel="00336428">
          <w:rPr>
            <w:szCs w:val="28"/>
          </w:rPr>
          <w:delText xml:space="preserve">В </w:delText>
        </w:r>
        <w:commentRangeStart w:id="319"/>
        <w:r w:rsidRPr="00CD5675" w:rsidDel="00336428">
          <w:rPr>
            <w:szCs w:val="28"/>
          </w:rPr>
          <w:delText xml:space="preserve">рамках </w:delText>
        </w:r>
        <w:commentRangeStart w:id="320"/>
        <w:r w:rsidRPr="00CD5675" w:rsidDel="00336428">
          <w:rPr>
            <w:szCs w:val="28"/>
          </w:rPr>
          <w:delText xml:space="preserve">проекта </w:delText>
        </w:r>
      </w:del>
      <w:del w:id="321" w:author="Учетная запись Майкрософт" w:date="2024-12-17T12:35:00Z">
        <w:r w:rsidRPr="00CD5675" w:rsidDel="00286CFB">
          <w:rPr>
            <w:szCs w:val="28"/>
          </w:rPr>
          <w:delText xml:space="preserve">мы </w:delText>
        </w:r>
        <w:commentRangeEnd w:id="320"/>
        <w:r w:rsidR="00E57BEB" w:rsidDel="00286CFB">
          <w:rPr>
            <w:rStyle w:val="afe"/>
          </w:rPr>
          <w:commentReference w:id="320"/>
        </w:r>
        <w:r w:rsidRPr="00CD5675" w:rsidDel="00286CFB">
          <w:rPr>
            <w:szCs w:val="28"/>
          </w:rPr>
          <w:delText xml:space="preserve">столкнулись с рядом </w:delText>
        </w:r>
      </w:del>
      <w:del w:id="322" w:author="Учетная запись Майкрософт" w:date="2024-12-17T14:04:00Z">
        <w:r w:rsidRPr="00CD5675" w:rsidDel="00336428">
          <w:rPr>
            <w:szCs w:val="28"/>
          </w:rPr>
          <w:delText>задач</w:delText>
        </w:r>
      </w:del>
      <w:del w:id="323" w:author="Учетная запись Майкрософт" w:date="2024-12-17T14:10:00Z">
        <w:r w:rsidRPr="00CD5675" w:rsidDel="00336428">
          <w:rPr>
            <w:szCs w:val="28"/>
          </w:rPr>
          <w:delText>, включающих анализ и изучение требований, проектирование модели данных, создание базы данных в PostgreSQL, разработку механизмов импорта и экспорта данных, а также описание выбранной технологии PostgreSQL, адаптированной для наших стриминговых сервисов.</w:delText>
        </w:r>
        <w:commentRangeEnd w:id="319"/>
        <w:r w:rsidR="00531FD5" w:rsidDel="00336428">
          <w:rPr>
            <w:rStyle w:val="afe"/>
          </w:rPr>
          <w:commentReference w:id="319"/>
        </w:r>
      </w:del>
    </w:p>
    <w:p w14:paraId="16B798A7" w14:textId="1253BDE7" w:rsidR="00332627" w:rsidRPr="00332627" w:rsidDel="00336428" w:rsidRDefault="00332627" w:rsidP="006E761B">
      <w:pPr>
        <w:spacing w:after="0"/>
        <w:ind w:firstLine="709"/>
        <w:jc w:val="both"/>
        <w:rPr>
          <w:del w:id="324" w:author="Учетная запись Майкрософт" w:date="2024-12-17T14:19:00Z"/>
          <w:szCs w:val="28"/>
        </w:rPr>
      </w:pPr>
      <w:del w:id="325" w:author="Учетная запись Майкрософт" w:date="2024-12-17T14:19:00Z">
        <w:r w:rsidRPr="00CD5675" w:rsidDel="00336428">
          <w:rPr>
            <w:szCs w:val="28"/>
          </w:rPr>
          <w:delText xml:space="preserve">Для начала </w:delText>
        </w:r>
      </w:del>
      <w:commentRangeStart w:id="326"/>
      <w:del w:id="327" w:author="Учетная запись Майкрософт" w:date="2024-12-17T12:36:00Z">
        <w:r w:rsidRPr="00CD5675" w:rsidDel="00286CFB">
          <w:rPr>
            <w:szCs w:val="28"/>
          </w:rPr>
          <w:delText>проекта мы п</w:delText>
        </w:r>
        <w:commentRangeEnd w:id="326"/>
        <w:r w:rsidR="00E57BEB" w:rsidDel="00286CFB">
          <w:rPr>
            <w:rStyle w:val="afe"/>
          </w:rPr>
          <w:commentReference w:id="326"/>
        </w:r>
        <w:r w:rsidRPr="00CD5675" w:rsidDel="00286CFB">
          <w:rPr>
            <w:szCs w:val="28"/>
          </w:rPr>
          <w:delText>ровели</w:delText>
        </w:r>
      </w:del>
      <w:del w:id="328" w:author="Учетная запись Майкрософт" w:date="2024-12-17T14:19:00Z">
        <w:r w:rsidRPr="00CD5675" w:rsidDel="00336428">
          <w:rPr>
            <w:szCs w:val="28"/>
          </w:rPr>
          <w:delText xml:space="preserve"> детальный анализ </w:delText>
        </w:r>
      </w:del>
      <w:del w:id="329" w:author="Учетная запись Майкрософт" w:date="2024-12-17T12:36:00Z">
        <w:r w:rsidRPr="00CD5675" w:rsidDel="00286CFB">
          <w:rPr>
            <w:szCs w:val="28"/>
          </w:rPr>
          <w:delText xml:space="preserve">наших </w:delText>
        </w:r>
      </w:del>
      <w:del w:id="330" w:author="Учетная запись Майкрософт" w:date="2024-12-17T14:19:00Z">
        <w:r w:rsidRPr="00CD5675" w:rsidDel="00336428">
          <w:rPr>
            <w:szCs w:val="28"/>
          </w:rPr>
          <w:delText>потребностей и требований. Это позволило нам определить необходимы</w:delText>
        </w:r>
      </w:del>
      <w:del w:id="331" w:author="Учетная запись Майкрософт" w:date="2024-12-17T12:37:00Z">
        <w:r w:rsidRPr="00CD5675" w:rsidDel="00286CFB">
          <w:rPr>
            <w:szCs w:val="28"/>
          </w:rPr>
          <w:delText>е</w:delText>
        </w:r>
      </w:del>
      <w:del w:id="332" w:author="Учетная запись Майкрософт" w:date="2024-12-17T14:19:00Z">
        <w:r w:rsidRPr="00CD5675" w:rsidDel="00336428">
          <w:rPr>
            <w:szCs w:val="28"/>
          </w:rPr>
          <w:delText xml:space="preserve"> функционал</w:delText>
        </w:r>
      </w:del>
      <w:del w:id="333" w:author="Учетная запись Майкрософт" w:date="2024-12-17T12:37:00Z">
        <w:r w:rsidRPr="00CD5675" w:rsidDel="00286CFB">
          <w:rPr>
            <w:szCs w:val="28"/>
          </w:rPr>
          <w:delText>ьности</w:delText>
        </w:r>
      </w:del>
      <w:del w:id="334" w:author="Учетная запись Майкрософт" w:date="2024-12-17T14:19:00Z">
        <w:r w:rsidRPr="00CD5675" w:rsidDel="00336428">
          <w:rPr>
            <w:szCs w:val="28"/>
          </w:rPr>
          <w:delText xml:space="preserve"> и структуру базы данных, которая наилучшим образом отражает все важные аспекты нашего стримингового сервиса. Мы учли факторы, такие как управление клиентской информацией, управление контентом, плейлисты, </w:delText>
        </w:r>
        <w:r w:rsidDel="00336428">
          <w:rPr>
            <w:szCs w:val="28"/>
          </w:rPr>
          <w:delText>оценок песен а так же пользовательских сообществ.</w:delText>
        </w:r>
      </w:del>
    </w:p>
    <w:p w14:paraId="5C0338A1" w14:textId="28084446" w:rsidR="00332627" w:rsidRPr="009B666E" w:rsidRDefault="00332627" w:rsidP="006E761B">
      <w:pPr>
        <w:spacing w:after="0"/>
        <w:ind w:firstLine="709"/>
        <w:jc w:val="both"/>
        <w:rPr>
          <w:szCs w:val="28"/>
        </w:rPr>
      </w:pPr>
      <w:r w:rsidRPr="00467ADC">
        <w:rPr>
          <w:szCs w:val="28"/>
        </w:rPr>
        <w:t>Система управления базами данных (СУБД) играет важную роль в обработке и хранении информации, обеспечивая эффективное взаимодействие между базой данных и пользователями или программами. Она предоставляет удобный интерфейс для доступа к данным, управления информацией и оптимизации процессов. С использованием СУБД можно выполнять разнообразные операции, включая мониторинг производительности, настройку и создание резервных копий данных.</w:t>
      </w:r>
    </w:p>
    <w:p w14:paraId="3A91B0C6" w14:textId="02A050AF" w:rsidR="0024356D" w:rsidRDefault="00332627" w:rsidP="006E761B">
      <w:pPr>
        <w:spacing w:after="0"/>
        <w:ind w:firstLine="709"/>
        <w:jc w:val="both"/>
        <w:rPr>
          <w:rFonts w:cs="Times New Roman"/>
          <w:szCs w:val="28"/>
        </w:rPr>
      </w:pPr>
      <w:r w:rsidRPr="00467ADC">
        <w:rPr>
          <w:szCs w:val="28"/>
        </w:rPr>
        <w:t xml:space="preserve">Выбор СУБД, такой как PostgreSQL, позволяет нам эффективно управлять информацией о доступных турах, клиентах, отелях и других аспектах нашего бизнеса. Системы управления базами данных обеспечивают безопасность, надежность и удобство работы с данными, что является ключевыми факторами для успешной деятельности </w:t>
      </w:r>
      <w:r>
        <w:rPr>
          <w:szCs w:val="28"/>
        </w:rPr>
        <w:t xml:space="preserve">стримингового </w:t>
      </w:r>
      <w:commentRangeStart w:id="335"/>
      <w:r>
        <w:rPr>
          <w:szCs w:val="28"/>
        </w:rPr>
        <w:t>сервиса</w:t>
      </w:r>
      <w:commentRangeEnd w:id="250"/>
      <w:r w:rsidR="00E57BEB">
        <w:rPr>
          <w:rStyle w:val="afe"/>
        </w:rPr>
        <w:commentReference w:id="250"/>
      </w:r>
      <w:commentRangeEnd w:id="335"/>
      <w:r w:rsidR="00531FD5">
        <w:rPr>
          <w:rStyle w:val="afe"/>
        </w:rPr>
        <w:commentReference w:id="335"/>
      </w:r>
      <w:r w:rsidRPr="00467ADC">
        <w:rPr>
          <w:szCs w:val="28"/>
        </w:rPr>
        <w:t>.</w:t>
      </w:r>
      <w:r w:rsidR="0024356D">
        <w:rPr>
          <w:rFonts w:cs="Times New Roman"/>
          <w:szCs w:val="28"/>
        </w:rPr>
        <w:br w:type="page"/>
      </w:r>
    </w:p>
    <w:p w14:paraId="642AD2E6" w14:textId="4A9FF6FA" w:rsidR="00781C2A" w:rsidRDefault="00781C2A" w:rsidP="00BA438D">
      <w:pPr>
        <w:pStyle w:val="1"/>
        <w:numPr>
          <w:ilvl w:val="0"/>
          <w:numId w:val="32"/>
        </w:numPr>
        <w:tabs>
          <w:tab w:val="left" w:pos="1134"/>
        </w:tabs>
        <w:snapToGrid w:val="0"/>
        <w:spacing w:after="120" w:line="259" w:lineRule="auto"/>
        <w:rPr>
          <w:sz w:val="28"/>
          <w:szCs w:val="28"/>
        </w:rPr>
      </w:pPr>
      <w:bookmarkStart w:id="336" w:name="_Toc7225"/>
      <w:bookmarkStart w:id="337" w:name="_Toc185286446"/>
      <w:bookmarkStart w:id="338" w:name="_Toc185345460"/>
      <w:r>
        <w:rPr>
          <w:bCs/>
          <w:sz w:val="28"/>
          <w:szCs w:val="28"/>
        </w:rPr>
        <w:lastRenderedPageBreak/>
        <w:t>Постановка задачи</w:t>
      </w:r>
      <w:r w:rsidRPr="00781C2A">
        <w:rPr>
          <w:bCs/>
          <w:sz w:val="28"/>
          <w:szCs w:val="28"/>
        </w:rPr>
        <w:t xml:space="preserve"> </w:t>
      </w:r>
      <w:r>
        <w:rPr>
          <w:bCs/>
          <w:sz w:val="28"/>
          <w:szCs w:val="28"/>
        </w:rPr>
        <w:t>и анализ требований</w:t>
      </w:r>
      <w:bookmarkEnd w:id="336"/>
      <w:bookmarkEnd w:id="337"/>
      <w:bookmarkEnd w:id="338"/>
    </w:p>
    <w:p w14:paraId="59E9C02F" w14:textId="48B417C0" w:rsidR="00781C2A" w:rsidDel="00336428" w:rsidRDefault="00781C2A">
      <w:pPr>
        <w:pStyle w:val="afb"/>
        <w:rPr>
          <w:del w:id="339" w:author="Учетная запись Майкрософт" w:date="2024-12-17T14:05:00Z"/>
        </w:rPr>
      </w:pPr>
      <w:bookmarkStart w:id="340" w:name="_Toc29138"/>
      <w:bookmarkStart w:id="341" w:name="_Toc185286447"/>
      <w:bookmarkStart w:id="342" w:name="_Toc185345461"/>
      <w:r>
        <w:t>1.1 Цели и задачи проекта</w:t>
      </w:r>
      <w:bookmarkEnd w:id="340"/>
      <w:bookmarkEnd w:id="341"/>
      <w:bookmarkEnd w:id="342"/>
    </w:p>
    <w:p w14:paraId="5A0B39B8" w14:textId="257579C6" w:rsidR="00781C2A" w:rsidRPr="00C85F4E" w:rsidDel="00286CFB" w:rsidRDefault="00781C2A">
      <w:pPr>
        <w:pStyle w:val="afb"/>
        <w:rPr>
          <w:del w:id="343" w:author="Учетная запись Майкрософт" w:date="2024-12-17T12:37:00Z"/>
          <w:rFonts w:eastAsia="Times New Roman"/>
          <w:color w:val="000000"/>
          <w:shd w:val="clear" w:color="auto" w:fill="FFFFFF"/>
          <w:lang w:eastAsia="ru-RU"/>
        </w:rPr>
        <w:pPrChange w:id="344" w:author="Учетная запись Майкрософт" w:date="2024-12-17T14:05:00Z">
          <w:pPr>
            <w:spacing w:after="0" w:line="240" w:lineRule="auto"/>
            <w:ind w:firstLine="709"/>
            <w:jc w:val="both"/>
          </w:pPr>
        </w:pPrChange>
      </w:pPr>
      <w:bookmarkStart w:id="345" w:name="_Toc26060"/>
      <w:commentRangeStart w:id="346"/>
      <w:del w:id="347" w:author="Учетная запись Майкрософт" w:date="2024-12-17T12:37:00Z">
        <w:r w:rsidRPr="00C85F4E" w:rsidDel="00286CFB">
          <w:rPr>
            <w:rFonts w:eastAsia="Times New Roman"/>
            <w:color w:val="000000"/>
            <w:shd w:val="clear" w:color="auto" w:fill="FFFFFF"/>
            <w:lang w:eastAsia="ru-RU"/>
          </w:rPr>
          <w:delText xml:space="preserve">Целью данного курсового проекта является создание базы данных для </w:delText>
        </w:r>
        <w:r w:rsidDel="00286CFB">
          <w:rPr>
            <w:rFonts w:eastAsia="Times New Roman"/>
            <w:color w:val="000000"/>
            <w:shd w:val="clear" w:color="auto" w:fill="FFFFFF"/>
            <w:lang w:eastAsia="ru-RU"/>
          </w:rPr>
          <w:delText>п</w:delText>
        </w:r>
        <w:r w:rsidR="00A53A3E" w:rsidDel="00286CFB">
          <w:rPr>
            <w:rFonts w:eastAsia="Times New Roman"/>
            <w:color w:val="000000"/>
            <w:shd w:val="clear" w:color="auto" w:fill="FFFFFF"/>
            <w:lang w:eastAsia="ru-RU"/>
          </w:rPr>
          <w:delText xml:space="preserve">рослушивания </w:delText>
        </w:r>
        <w:r w:rsidR="005B76BA" w:rsidDel="00286CFB">
          <w:rPr>
            <w:rFonts w:eastAsia="Times New Roman"/>
            <w:color w:val="000000"/>
            <w:shd w:val="clear" w:color="auto" w:fill="FFFFFF"/>
            <w:lang w:eastAsia="ru-RU"/>
          </w:rPr>
          <w:delText>музыки</w:delText>
        </w:r>
        <w:r w:rsidRPr="00C85F4E" w:rsidDel="00286CFB">
          <w:rPr>
            <w:rFonts w:eastAsia="Times New Roman"/>
            <w:color w:val="000000"/>
            <w:shd w:val="clear" w:color="auto" w:fill="FFFFFF"/>
            <w:lang w:eastAsia="ru-RU"/>
          </w:rPr>
          <w:delText>.</w:delText>
        </w:r>
        <w:commentRangeEnd w:id="346"/>
        <w:r w:rsidR="00531FD5" w:rsidDel="00286CFB">
          <w:rPr>
            <w:rStyle w:val="afe"/>
          </w:rPr>
          <w:commentReference w:id="346"/>
        </w:r>
      </w:del>
    </w:p>
    <w:p w14:paraId="7BB2220E" w14:textId="23A9EB49" w:rsidR="00781C2A" w:rsidRPr="00C85F4E" w:rsidRDefault="00781C2A">
      <w:pPr>
        <w:pStyle w:val="afb"/>
        <w:rPr>
          <w:rFonts w:eastAsia="Times New Roman"/>
          <w:color w:val="000000"/>
          <w:shd w:val="clear" w:color="auto" w:fill="FFFFFF"/>
          <w:lang w:eastAsia="ru-RU"/>
        </w:rPr>
        <w:pPrChange w:id="348" w:author="Учетная запись Майкрософт" w:date="2024-12-17T14:05:00Z">
          <w:pPr>
            <w:spacing w:after="0" w:line="240" w:lineRule="auto"/>
            <w:ind w:firstLine="709"/>
            <w:jc w:val="both"/>
          </w:pPr>
        </w:pPrChange>
      </w:pPr>
      <w:commentRangeStart w:id="349"/>
      <w:del w:id="350" w:author="Учетная запись Майкрософт" w:date="2024-12-17T14:05:00Z">
        <w:r w:rsidRPr="00C85F4E" w:rsidDel="00336428">
          <w:rPr>
            <w:rFonts w:eastAsia="Times New Roman"/>
            <w:color w:val="000000"/>
            <w:shd w:val="clear" w:color="auto" w:fill="FFFFFF"/>
            <w:lang w:eastAsia="ru-RU"/>
          </w:rPr>
          <w:delText>Задач</w:delText>
        </w:r>
      </w:del>
      <w:del w:id="351" w:author="Учетная запись Майкрософт" w:date="2024-12-17T12:37:00Z">
        <w:r w:rsidRPr="00C85F4E" w:rsidDel="00286CFB">
          <w:rPr>
            <w:rFonts w:eastAsia="Times New Roman"/>
            <w:color w:val="000000"/>
            <w:shd w:val="clear" w:color="auto" w:fill="FFFFFF"/>
            <w:lang w:eastAsia="ru-RU"/>
          </w:rPr>
          <w:delText>а</w:delText>
        </w:r>
      </w:del>
      <w:del w:id="352" w:author="Учетная запись Майкрософт" w:date="2024-12-17T14:05:00Z">
        <w:r w:rsidRPr="00C85F4E" w:rsidDel="00336428">
          <w:rPr>
            <w:rFonts w:eastAsia="Times New Roman"/>
            <w:color w:val="000000"/>
            <w:shd w:val="clear" w:color="auto" w:fill="FFFFFF"/>
            <w:lang w:eastAsia="ru-RU"/>
          </w:rPr>
          <w:delText xml:space="preserve"> проекта: создание структуры базы данных, включая таблицы для хранения информации о </w:delText>
        </w:r>
        <w:r w:rsidR="00A853B2" w:rsidDel="00336428">
          <w:rPr>
            <w:rFonts w:eastAsia="Times New Roman"/>
            <w:color w:val="000000"/>
            <w:shd w:val="clear" w:color="auto" w:fill="FFFFFF"/>
            <w:lang w:eastAsia="ru-RU"/>
          </w:rPr>
          <w:delText>песнях</w:delText>
        </w:r>
        <w:r w:rsidDel="00336428">
          <w:rPr>
            <w:rFonts w:eastAsia="Times New Roman"/>
            <w:color w:val="000000"/>
            <w:shd w:val="clear" w:color="auto" w:fill="FFFFFF"/>
            <w:lang w:eastAsia="ru-RU"/>
          </w:rPr>
          <w:delText xml:space="preserve">, </w:delText>
        </w:r>
        <w:r w:rsidR="00A853B2" w:rsidDel="00336428">
          <w:rPr>
            <w:rFonts w:eastAsia="Times New Roman"/>
            <w:color w:val="000000"/>
            <w:shd w:val="clear" w:color="auto" w:fill="FFFFFF"/>
            <w:lang w:eastAsia="ru-RU"/>
          </w:rPr>
          <w:delText>исполнителей</w:delText>
        </w:r>
        <w:r w:rsidDel="00336428">
          <w:rPr>
            <w:rFonts w:eastAsia="Times New Roman"/>
            <w:color w:val="000000"/>
            <w:shd w:val="clear" w:color="auto" w:fill="FFFFFF"/>
            <w:lang w:eastAsia="ru-RU"/>
          </w:rPr>
          <w:delText xml:space="preserve">, </w:delText>
        </w:r>
        <w:r w:rsidR="00A853B2" w:rsidDel="00336428">
          <w:rPr>
            <w:rFonts w:eastAsia="Times New Roman"/>
            <w:color w:val="000000"/>
            <w:shd w:val="clear" w:color="auto" w:fill="FFFFFF"/>
            <w:lang w:eastAsia="ru-RU"/>
          </w:rPr>
          <w:delText>сообществах</w:delText>
        </w:r>
        <w:r w:rsidDel="00336428">
          <w:rPr>
            <w:rFonts w:eastAsia="Times New Roman"/>
            <w:color w:val="000000"/>
            <w:shd w:val="clear" w:color="auto" w:fill="FFFFFF"/>
            <w:lang w:eastAsia="ru-RU"/>
          </w:rPr>
          <w:delText>, пользователях</w:delText>
        </w:r>
        <w:r w:rsidRPr="00C85F4E" w:rsidDel="00336428">
          <w:rPr>
            <w:rFonts w:eastAsia="Times New Roman"/>
            <w:color w:val="000000"/>
            <w:shd w:val="clear" w:color="auto" w:fill="FFFFFF"/>
            <w:lang w:eastAsia="ru-RU"/>
          </w:rPr>
          <w:delText xml:space="preserve">. Реализация процедур и функций для управления данными, включая добавление, обновление, удаление и извлечение информации. Создание пользовательских ролей и привилегий для различных уровней доступа к данным (для </w:delText>
        </w:r>
        <w:r w:rsidDel="00336428">
          <w:rPr>
            <w:rFonts w:eastAsia="Times New Roman"/>
            <w:color w:val="000000"/>
            <w:shd w:val="clear" w:color="auto" w:fill="FFFFFF"/>
            <w:lang w:eastAsia="ru-RU"/>
          </w:rPr>
          <w:delText>пользователя</w:delText>
        </w:r>
        <w:r w:rsidRPr="00C85F4E" w:rsidDel="00336428">
          <w:rPr>
            <w:rFonts w:eastAsia="Times New Roman"/>
            <w:color w:val="000000"/>
            <w:shd w:val="clear" w:color="auto" w:fill="FFFFFF"/>
            <w:lang w:eastAsia="ru-RU"/>
          </w:rPr>
          <w:delText>,</w:delText>
        </w:r>
      </w:del>
      <w:del w:id="353" w:author="Учетная запись Майкрософт" w:date="2024-12-17T12:39:00Z">
        <w:r w:rsidRPr="00C85F4E" w:rsidDel="0040507E">
          <w:rPr>
            <w:rFonts w:eastAsia="Times New Roman"/>
            <w:color w:val="000000"/>
            <w:shd w:val="clear" w:color="auto" w:fill="FFFFFF"/>
            <w:lang w:eastAsia="ru-RU"/>
          </w:rPr>
          <w:delText xml:space="preserve"> </w:delText>
        </w:r>
        <w:r w:rsidDel="0040507E">
          <w:rPr>
            <w:rFonts w:eastAsia="Times New Roman"/>
            <w:color w:val="000000"/>
            <w:shd w:val="clear" w:color="auto" w:fill="FFFFFF"/>
            <w:lang w:eastAsia="ru-RU"/>
          </w:rPr>
          <w:delText>менеджера</w:delText>
        </w:r>
      </w:del>
      <w:del w:id="354" w:author="Учетная запись Майкрософт" w:date="2024-12-17T14:05:00Z">
        <w:r w:rsidRPr="00C85F4E" w:rsidDel="00336428">
          <w:rPr>
            <w:rFonts w:eastAsia="Times New Roman"/>
            <w:color w:val="000000"/>
            <w:shd w:val="clear" w:color="auto" w:fill="FFFFFF"/>
            <w:lang w:eastAsia="ru-RU"/>
          </w:rPr>
          <w:delText xml:space="preserve">). </w:delText>
        </w:r>
        <w:commentRangeEnd w:id="349"/>
        <w:r w:rsidR="00531FD5" w:rsidDel="00336428">
          <w:rPr>
            <w:rStyle w:val="afe"/>
          </w:rPr>
          <w:commentReference w:id="349"/>
        </w:r>
      </w:del>
    </w:p>
    <w:p w14:paraId="7BD16799" w14:textId="5A7AED39" w:rsidR="00781C2A" w:rsidRPr="00C85F4E" w:rsidRDefault="00781C2A" w:rsidP="00226A34">
      <w:pPr>
        <w:spacing w:after="0" w:line="240" w:lineRule="auto"/>
        <w:ind w:firstLine="709"/>
        <w:jc w:val="both"/>
        <w:rPr>
          <w:rFonts w:eastAsia="Calibri" w:cs="Times New Roman"/>
          <w:szCs w:val="28"/>
        </w:rPr>
      </w:pPr>
      <w:r w:rsidRPr="00C85F4E">
        <w:rPr>
          <w:rFonts w:eastAsia="Calibri" w:cs="Times New Roman"/>
          <w:szCs w:val="28"/>
        </w:rPr>
        <w:t>Функционально должн</w:t>
      </w:r>
      <w:ins w:id="355" w:author="Учетная запись Майкрософт" w:date="2024-12-17T12:39:00Z">
        <w:r w:rsidR="0040507E">
          <w:rPr>
            <w:rFonts w:eastAsia="Calibri" w:cs="Times New Roman"/>
            <w:szCs w:val="28"/>
          </w:rPr>
          <w:t>о</w:t>
        </w:r>
      </w:ins>
      <w:del w:id="356" w:author="Учетная запись Майкрософт" w:date="2024-12-17T12:39:00Z">
        <w:r w:rsidRPr="00C85F4E" w:rsidDel="0040507E">
          <w:rPr>
            <w:rFonts w:eastAsia="Calibri" w:cs="Times New Roman"/>
            <w:szCs w:val="28"/>
          </w:rPr>
          <w:delText>ы</w:delText>
        </w:r>
      </w:del>
      <w:r w:rsidRPr="00C85F4E">
        <w:rPr>
          <w:rFonts w:eastAsia="Calibri" w:cs="Times New Roman"/>
          <w:szCs w:val="28"/>
        </w:rPr>
        <w:t xml:space="preserve"> быть выполнен</w:t>
      </w:r>
      <w:ins w:id="357" w:author="Учетная запись Майкрософт" w:date="2024-12-17T12:39:00Z">
        <w:r w:rsidR="0040507E">
          <w:rPr>
            <w:rFonts w:eastAsia="Calibri" w:cs="Times New Roman"/>
            <w:szCs w:val="28"/>
          </w:rPr>
          <w:t>о</w:t>
        </w:r>
      </w:ins>
      <w:del w:id="358" w:author="Учетная запись Майкрософт" w:date="2024-12-17T12:39:00Z">
        <w:r w:rsidRPr="00C85F4E" w:rsidDel="0040507E">
          <w:rPr>
            <w:rFonts w:eastAsia="Calibri" w:cs="Times New Roman"/>
            <w:szCs w:val="28"/>
          </w:rPr>
          <w:delText xml:space="preserve">ы </w:delText>
        </w:r>
        <w:commentRangeStart w:id="359"/>
        <w:r w:rsidRPr="00C85F4E" w:rsidDel="0040507E">
          <w:rPr>
            <w:rFonts w:eastAsia="Calibri" w:cs="Times New Roman"/>
            <w:szCs w:val="28"/>
          </w:rPr>
          <w:delText>следующие задачи</w:delText>
        </w:r>
      </w:del>
      <w:r w:rsidRPr="00C85F4E">
        <w:rPr>
          <w:rFonts w:eastAsia="Calibri" w:cs="Times New Roman"/>
          <w:szCs w:val="28"/>
        </w:rPr>
        <w:t>:</w:t>
      </w:r>
      <w:commentRangeEnd w:id="359"/>
      <w:r w:rsidR="00531FD5">
        <w:rPr>
          <w:rStyle w:val="afe"/>
        </w:rPr>
        <w:commentReference w:id="359"/>
      </w:r>
    </w:p>
    <w:p w14:paraId="4EC28F93" w14:textId="3A839FD8" w:rsidR="000C4B91" w:rsidRPr="000C4B91" w:rsidRDefault="000C4B91" w:rsidP="00531FD5">
      <w:pPr>
        <w:pStyle w:val="a3"/>
        <w:numPr>
          <w:ilvl w:val="0"/>
          <w:numId w:val="14"/>
        </w:numPr>
        <w:shd w:val="clear" w:color="auto" w:fill="FFFFFF"/>
        <w:tabs>
          <w:tab w:val="left" w:pos="993"/>
        </w:tabs>
        <w:spacing w:after="0" w:line="240" w:lineRule="auto"/>
        <w:ind w:left="0" w:firstLine="709"/>
        <w:jc w:val="both"/>
        <w:textAlignment w:val="baseline"/>
        <w:rPr>
          <w:rFonts w:eastAsia="Times New Roman" w:cs="Times New Roman"/>
          <w:color w:val="000000"/>
          <w:szCs w:val="20"/>
          <w:lang w:eastAsia="ru-RU"/>
        </w:rPr>
      </w:pPr>
      <w:commentRangeStart w:id="360"/>
      <w:r>
        <w:t>Определение ролей (администратор и клиент)</w:t>
      </w:r>
      <w:r w:rsidRPr="000C4B91">
        <w:t>;</w:t>
      </w:r>
    </w:p>
    <w:p w14:paraId="12F15757" w14:textId="1F39DE3F" w:rsidR="000C4B91" w:rsidRPr="000C4B91" w:rsidRDefault="000C4B91" w:rsidP="00531FD5">
      <w:pPr>
        <w:pStyle w:val="a3"/>
        <w:numPr>
          <w:ilvl w:val="0"/>
          <w:numId w:val="14"/>
        </w:numPr>
        <w:shd w:val="clear" w:color="auto" w:fill="FFFFFF"/>
        <w:tabs>
          <w:tab w:val="left" w:pos="993"/>
        </w:tabs>
        <w:spacing w:after="0" w:line="240" w:lineRule="auto"/>
        <w:ind w:left="0" w:firstLine="709"/>
        <w:jc w:val="both"/>
        <w:textAlignment w:val="baseline"/>
        <w:rPr>
          <w:rFonts w:eastAsia="Times New Roman" w:cs="Times New Roman"/>
          <w:color w:val="000000"/>
          <w:szCs w:val="20"/>
          <w:lang w:eastAsia="ru-RU"/>
        </w:rPr>
      </w:pPr>
      <w:r>
        <w:t>Администратор может управлять песнями (добавление, редактирование, удаление)</w:t>
      </w:r>
      <w:r w:rsidRPr="000C4B91">
        <w:t>;</w:t>
      </w:r>
    </w:p>
    <w:p w14:paraId="0EBE4906" w14:textId="77777777" w:rsidR="000C4B91" w:rsidRPr="000C4B91" w:rsidRDefault="000C4B91" w:rsidP="00531FD5">
      <w:pPr>
        <w:pStyle w:val="a3"/>
        <w:numPr>
          <w:ilvl w:val="0"/>
          <w:numId w:val="14"/>
        </w:numPr>
        <w:shd w:val="clear" w:color="auto" w:fill="FFFFFF"/>
        <w:tabs>
          <w:tab w:val="left" w:pos="993"/>
        </w:tabs>
        <w:spacing w:after="0" w:line="240" w:lineRule="auto"/>
        <w:ind w:left="0" w:firstLine="709"/>
        <w:jc w:val="both"/>
        <w:textAlignment w:val="baseline"/>
        <w:rPr>
          <w:rFonts w:eastAsia="Times New Roman" w:cs="Times New Roman"/>
          <w:color w:val="000000"/>
          <w:szCs w:val="20"/>
          <w:lang w:eastAsia="ru-RU"/>
        </w:rPr>
      </w:pPr>
      <w:r>
        <w:t>Клиент может управлять аккаунтом (создание, изменение, удаление).</w:t>
      </w:r>
    </w:p>
    <w:p w14:paraId="0B7328D1" w14:textId="77777777" w:rsidR="000C4B91" w:rsidRPr="000C4B91" w:rsidRDefault="000C4B91" w:rsidP="00531FD5">
      <w:pPr>
        <w:pStyle w:val="a3"/>
        <w:numPr>
          <w:ilvl w:val="0"/>
          <w:numId w:val="14"/>
        </w:numPr>
        <w:shd w:val="clear" w:color="auto" w:fill="FFFFFF"/>
        <w:tabs>
          <w:tab w:val="left" w:pos="993"/>
        </w:tabs>
        <w:spacing w:after="0" w:line="240" w:lineRule="auto"/>
        <w:ind w:left="0" w:firstLine="709"/>
        <w:jc w:val="both"/>
        <w:textAlignment w:val="baseline"/>
        <w:rPr>
          <w:rFonts w:eastAsia="Times New Roman" w:cs="Times New Roman"/>
          <w:color w:val="000000"/>
          <w:szCs w:val="20"/>
          <w:lang w:eastAsia="ru-RU"/>
        </w:rPr>
      </w:pPr>
      <w:r>
        <w:t>Клиент может управлять избранным (добавление, удаление)</w:t>
      </w:r>
      <w:r w:rsidRPr="000C4B91">
        <w:t>;</w:t>
      </w:r>
      <w:r>
        <w:t xml:space="preserve"> </w:t>
      </w:r>
    </w:p>
    <w:p w14:paraId="35BF5E5C" w14:textId="77777777" w:rsidR="000C4B91" w:rsidRPr="00B70BDA" w:rsidRDefault="000C4B91" w:rsidP="00531FD5">
      <w:pPr>
        <w:pStyle w:val="a3"/>
        <w:numPr>
          <w:ilvl w:val="0"/>
          <w:numId w:val="14"/>
        </w:numPr>
        <w:shd w:val="clear" w:color="auto" w:fill="FFFFFF"/>
        <w:tabs>
          <w:tab w:val="left" w:pos="993"/>
        </w:tabs>
        <w:spacing w:after="0" w:line="240" w:lineRule="auto"/>
        <w:ind w:left="0" w:firstLine="709"/>
        <w:jc w:val="both"/>
        <w:textAlignment w:val="baseline"/>
        <w:rPr>
          <w:rFonts w:eastAsia="Times New Roman" w:cs="Times New Roman"/>
          <w:color w:val="000000"/>
          <w:spacing w:val="-4"/>
          <w:szCs w:val="20"/>
          <w:lang w:eastAsia="ru-RU"/>
          <w:rPrChange w:id="361" w:author="Маргарита Савельева" w:date="2024-12-17T23:21:00Z">
            <w:rPr>
              <w:rFonts w:eastAsia="Times New Roman" w:cs="Times New Roman"/>
              <w:color w:val="000000"/>
              <w:szCs w:val="20"/>
              <w:lang w:eastAsia="ru-RU"/>
            </w:rPr>
          </w:rPrChange>
        </w:rPr>
      </w:pPr>
      <w:r w:rsidRPr="00B70BDA">
        <w:rPr>
          <w:spacing w:val="-4"/>
          <w:rPrChange w:id="362" w:author="Маргарита Савельева" w:date="2024-12-17T23:21:00Z">
            <w:rPr/>
          </w:rPrChange>
        </w:rPr>
        <w:t>Клиент может управлять плейлистами (создание, изменение, удаление);</w:t>
      </w:r>
    </w:p>
    <w:p w14:paraId="268A1104" w14:textId="77777777" w:rsidR="000C4B91" w:rsidRPr="000C4B91" w:rsidRDefault="000C4B91" w:rsidP="00531FD5">
      <w:pPr>
        <w:pStyle w:val="a3"/>
        <w:numPr>
          <w:ilvl w:val="0"/>
          <w:numId w:val="14"/>
        </w:numPr>
        <w:shd w:val="clear" w:color="auto" w:fill="FFFFFF"/>
        <w:tabs>
          <w:tab w:val="left" w:pos="993"/>
        </w:tabs>
        <w:spacing w:after="0" w:line="240" w:lineRule="auto"/>
        <w:ind w:left="0" w:firstLine="709"/>
        <w:jc w:val="both"/>
        <w:textAlignment w:val="baseline"/>
        <w:rPr>
          <w:rFonts w:eastAsia="Times New Roman" w:cs="Times New Roman"/>
          <w:color w:val="000000"/>
          <w:szCs w:val="20"/>
          <w:lang w:eastAsia="ru-RU"/>
        </w:rPr>
      </w:pPr>
      <w:r>
        <w:t>Фильтрация музыки по количеству прослушиваний</w:t>
      </w:r>
      <w:r w:rsidRPr="000C4B91">
        <w:t>;</w:t>
      </w:r>
    </w:p>
    <w:p w14:paraId="703F7969" w14:textId="77777777" w:rsidR="000C4B91" w:rsidRPr="000C4B91" w:rsidRDefault="000C4B91" w:rsidP="00531FD5">
      <w:pPr>
        <w:pStyle w:val="a3"/>
        <w:numPr>
          <w:ilvl w:val="0"/>
          <w:numId w:val="14"/>
        </w:numPr>
        <w:shd w:val="clear" w:color="auto" w:fill="FFFFFF"/>
        <w:tabs>
          <w:tab w:val="left" w:pos="993"/>
        </w:tabs>
        <w:spacing w:after="0" w:line="240" w:lineRule="auto"/>
        <w:ind w:left="0" w:firstLine="709"/>
        <w:jc w:val="both"/>
        <w:textAlignment w:val="baseline"/>
        <w:rPr>
          <w:rFonts w:eastAsia="Times New Roman" w:cs="Times New Roman"/>
          <w:color w:val="000000"/>
          <w:szCs w:val="20"/>
          <w:lang w:eastAsia="ru-RU"/>
        </w:rPr>
      </w:pPr>
      <w:r>
        <w:t>Поиск музыки по названию, по артисту</w:t>
      </w:r>
      <w:r w:rsidRPr="000C4B91">
        <w:t>;</w:t>
      </w:r>
      <w:r>
        <w:t xml:space="preserve"> </w:t>
      </w:r>
    </w:p>
    <w:p w14:paraId="37EF830E" w14:textId="0961B93D" w:rsidR="00F13A14" w:rsidRPr="000C4B91" w:rsidRDefault="000C4B91" w:rsidP="00531FD5">
      <w:pPr>
        <w:pStyle w:val="a3"/>
        <w:numPr>
          <w:ilvl w:val="0"/>
          <w:numId w:val="14"/>
        </w:numPr>
        <w:shd w:val="clear" w:color="auto" w:fill="FFFFFF"/>
        <w:tabs>
          <w:tab w:val="left" w:pos="993"/>
        </w:tabs>
        <w:spacing w:after="0" w:line="240" w:lineRule="auto"/>
        <w:ind w:left="0" w:firstLine="709"/>
        <w:jc w:val="both"/>
        <w:textAlignment w:val="baseline"/>
        <w:rPr>
          <w:rFonts w:eastAsia="Times New Roman" w:cs="Times New Roman"/>
          <w:color w:val="000000"/>
          <w:szCs w:val="20"/>
          <w:lang w:eastAsia="ru-RU"/>
        </w:rPr>
      </w:pPr>
      <w:r>
        <w:t>Приложение для взаимодействия с БД</w:t>
      </w:r>
      <w:r w:rsidR="00EC4BD5">
        <w:t>.</w:t>
      </w:r>
      <w:commentRangeEnd w:id="360"/>
      <w:r w:rsidR="00531FD5">
        <w:rPr>
          <w:rStyle w:val="afe"/>
        </w:rPr>
        <w:commentReference w:id="360"/>
      </w:r>
    </w:p>
    <w:p w14:paraId="7954406E" w14:textId="4740CA4C" w:rsidR="00781C2A" w:rsidRPr="00C85F4E" w:rsidRDefault="00781C2A" w:rsidP="00226A34">
      <w:pPr>
        <w:shd w:val="clear" w:color="auto" w:fill="FFFFFF"/>
        <w:spacing w:after="0" w:line="240" w:lineRule="auto"/>
        <w:ind w:firstLine="709"/>
        <w:jc w:val="both"/>
        <w:textAlignment w:val="baseline"/>
        <w:rPr>
          <w:rFonts w:eastAsia="Times New Roman" w:cs="Times New Roman"/>
          <w:color w:val="000000"/>
          <w:szCs w:val="28"/>
          <w:shd w:val="clear" w:color="auto" w:fill="FFFFFF"/>
          <w:lang w:eastAsia="ru-RU"/>
        </w:rPr>
      </w:pPr>
      <w:r w:rsidRPr="00C85F4E">
        <w:rPr>
          <w:rFonts w:eastAsia="Times New Roman" w:cs="Times New Roman"/>
          <w:color w:val="000000"/>
          <w:szCs w:val="28"/>
          <w:shd w:val="clear" w:color="auto" w:fill="FFFFFF"/>
          <w:lang w:eastAsia="ru-RU"/>
        </w:rPr>
        <w:t>Должны быть выполнены следующие требования:</w:t>
      </w:r>
    </w:p>
    <w:p w14:paraId="2E476E79" w14:textId="081D1A77" w:rsidR="000C4B91" w:rsidRPr="00226A34" w:rsidRDefault="00226A34">
      <w:pPr>
        <w:pStyle w:val="a3"/>
        <w:numPr>
          <w:ilvl w:val="0"/>
          <w:numId w:val="28"/>
        </w:numPr>
        <w:shd w:val="clear" w:color="auto" w:fill="FFFFFF"/>
        <w:tabs>
          <w:tab w:val="left" w:pos="1134"/>
        </w:tabs>
        <w:spacing w:after="0" w:line="240" w:lineRule="auto"/>
        <w:ind w:left="0" w:firstLine="709"/>
        <w:jc w:val="both"/>
        <w:textAlignment w:val="baseline"/>
        <w:rPr>
          <w:rFonts w:eastAsia="Times New Roman" w:cs="Times New Roman"/>
          <w:color w:val="000000"/>
          <w:szCs w:val="28"/>
          <w:shd w:val="clear" w:color="auto" w:fill="FFFFFF"/>
          <w:lang w:eastAsia="ru-RU"/>
        </w:rPr>
        <w:pPrChange w:id="363" w:author="Маргарита Савельева" w:date="2024-12-17T23:21:00Z">
          <w:pPr>
            <w:pStyle w:val="a3"/>
            <w:numPr>
              <w:numId w:val="28"/>
            </w:numPr>
            <w:shd w:val="clear" w:color="auto" w:fill="FFFFFF"/>
            <w:spacing w:after="0" w:line="240" w:lineRule="auto"/>
            <w:ind w:left="1069" w:hanging="360"/>
            <w:jc w:val="both"/>
            <w:textAlignment w:val="baseline"/>
          </w:pPr>
        </w:pPrChange>
      </w:pPr>
      <w:commentRangeStart w:id="364"/>
      <w:r>
        <w:rPr>
          <w:rFonts w:eastAsia="Times New Roman" w:cs="Times New Roman"/>
          <w:color w:val="000000"/>
          <w:szCs w:val="28"/>
          <w:shd w:val="clear" w:color="auto" w:fill="FFFFFF"/>
          <w:lang w:eastAsia="ru-RU"/>
        </w:rPr>
        <w:t>Б</w:t>
      </w:r>
      <w:r w:rsidR="00781C2A" w:rsidRPr="00226A34">
        <w:rPr>
          <w:rFonts w:eastAsia="Times New Roman" w:cs="Times New Roman"/>
          <w:color w:val="000000"/>
          <w:szCs w:val="28"/>
          <w:shd w:val="clear" w:color="auto" w:fill="FFFFFF"/>
          <w:lang w:eastAsia="ru-RU"/>
        </w:rPr>
        <w:t xml:space="preserve">аза данных должна быть спроектирована в СУБД </w:t>
      </w:r>
      <w:r w:rsidR="00781C2A" w:rsidRPr="00226A34">
        <w:rPr>
          <w:rFonts w:eastAsia="Times New Roman" w:cs="Times New Roman"/>
          <w:color w:val="000000"/>
          <w:szCs w:val="28"/>
          <w:shd w:val="clear" w:color="auto" w:fill="FFFFFF"/>
          <w:lang w:val="en-US" w:eastAsia="ru-RU"/>
        </w:rPr>
        <w:t>PostgreSQL</w:t>
      </w:r>
      <w:ins w:id="365" w:author="Учетная запись Майкрософт" w:date="2024-12-17T12:38:00Z">
        <w:r w:rsidR="0040507E">
          <w:rPr>
            <w:rFonts w:eastAsia="Times New Roman" w:cs="Times New Roman"/>
            <w:color w:val="000000"/>
            <w:szCs w:val="28"/>
            <w:shd w:val="clear" w:color="auto" w:fill="FFFFFF"/>
            <w:lang w:eastAsia="ru-RU"/>
          </w:rPr>
          <w:t>;</w:t>
        </w:r>
      </w:ins>
      <w:del w:id="366" w:author="Учетная запись Майкрософт" w:date="2024-12-17T12:38:00Z">
        <w:r w:rsidR="00781C2A" w:rsidRPr="00226A34" w:rsidDel="0040507E">
          <w:rPr>
            <w:rFonts w:eastAsia="Times New Roman" w:cs="Times New Roman"/>
            <w:color w:val="000000"/>
            <w:szCs w:val="28"/>
            <w:shd w:val="clear" w:color="auto" w:fill="FFFFFF"/>
            <w:lang w:eastAsia="ru-RU"/>
          </w:rPr>
          <w:delText>.</w:delText>
        </w:r>
      </w:del>
    </w:p>
    <w:p w14:paraId="0C412871" w14:textId="6C55DC22" w:rsidR="00226A34" w:rsidDel="00B70BDA" w:rsidRDefault="000C4B91">
      <w:pPr>
        <w:pStyle w:val="a3"/>
        <w:numPr>
          <w:ilvl w:val="0"/>
          <w:numId w:val="16"/>
        </w:numPr>
        <w:shd w:val="clear" w:color="auto" w:fill="FFFFFF"/>
        <w:tabs>
          <w:tab w:val="left" w:pos="1134"/>
        </w:tabs>
        <w:spacing w:after="0" w:line="240" w:lineRule="auto"/>
        <w:ind w:left="0" w:firstLine="709"/>
        <w:jc w:val="both"/>
        <w:textAlignment w:val="baseline"/>
        <w:rPr>
          <w:del w:id="367" w:author="Маргарита Савельева" w:date="2024-12-17T23:21:00Z"/>
          <w:rFonts w:eastAsia="Times New Roman" w:cs="Times New Roman"/>
          <w:color w:val="000000"/>
          <w:szCs w:val="28"/>
          <w:shd w:val="clear" w:color="auto" w:fill="FFFFFF"/>
          <w:lang w:eastAsia="ru-RU"/>
        </w:rPr>
        <w:pPrChange w:id="368" w:author="Маргарита Савельева" w:date="2024-12-17T23:21:00Z">
          <w:pPr>
            <w:pStyle w:val="a3"/>
            <w:numPr>
              <w:numId w:val="16"/>
            </w:numPr>
            <w:shd w:val="clear" w:color="auto" w:fill="FFFFFF"/>
            <w:spacing w:after="0" w:line="240" w:lineRule="auto"/>
            <w:ind w:left="1069" w:hanging="360"/>
            <w:jc w:val="both"/>
            <w:textAlignment w:val="baseline"/>
          </w:pPr>
        </w:pPrChange>
      </w:pPr>
      <w:r w:rsidRPr="00B70BDA">
        <w:rPr>
          <w:rFonts w:eastAsia="Times New Roman" w:cs="Times New Roman"/>
          <w:color w:val="000000"/>
          <w:szCs w:val="28"/>
          <w:shd w:val="clear" w:color="auto" w:fill="FFFFFF"/>
          <w:lang w:eastAsia="ru-RU"/>
        </w:rPr>
        <w:t>Д</w:t>
      </w:r>
      <w:r w:rsidR="00781C2A" w:rsidRPr="00B70BDA">
        <w:rPr>
          <w:rFonts w:eastAsia="Times New Roman" w:cs="Times New Roman"/>
          <w:color w:val="000000"/>
          <w:szCs w:val="28"/>
          <w:shd w:val="clear" w:color="auto" w:fill="FFFFFF"/>
          <w:lang w:eastAsia="ru-RU"/>
        </w:rPr>
        <w:t>оступ к данным должен осуществ</w:t>
      </w:r>
      <w:r w:rsidR="00226A34" w:rsidRPr="00B70BDA">
        <w:rPr>
          <w:rFonts w:eastAsia="Times New Roman" w:cs="Times New Roman"/>
          <w:color w:val="000000"/>
          <w:szCs w:val="28"/>
          <w:shd w:val="clear" w:color="auto" w:fill="FFFFFF"/>
          <w:lang w:eastAsia="ru-RU"/>
        </w:rPr>
        <w:t xml:space="preserve">ляться только через </w:t>
      </w:r>
      <w:del w:id="369" w:author="Маргарита Савельева" w:date="2024-12-17T23:21:00Z">
        <w:r w:rsidR="00226A34" w:rsidRPr="00B70BDA" w:rsidDel="00B70BDA">
          <w:rPr>
            <w:rFonts w:eastAsia="Times New Roman" w:cs="Times New Roman"/>
            <w:color w:val="000000"/>
            <w:szCs w:val="28"/>
            <w:shd w:val="clear" w:color="auto" w:fill="FFFFFF"/>
            <w:lang w:eastAsia="ru-RU"/>
          </w:rPr>
          <w:delText>соответству</w:delText>
        </w:r>
      </w:del>
    </w:p>
    <w:p w14:paraId="0B8EC952" w14:textId="34EAF5B8" w:rsidR="00781C2A" w:rsidRPr="00B70BDA" w:rsidRDefault="00781C2A">
      <w:pPr>
        <w:pStyle w:val="a3"/>
        <w:numPr>
          <w:ilvl w:val="0"/>
          <w:numId w:val="16"/>
        </w:numPr>
        <w:shd w:val="clear" w:color="auto" w:fill="FFFFFF"/>
        <w:tabs>
          <w:tab w:val="left" w:pos="1134"/>
        </w:tabs>
        <w:spacing w:after="0" w:line="240" w:lineRule="auto"/>
        <w:ind w:left="0" w:firstLine="709"/>
        <w:jc w:val="both"/>
        <w:textAlignment w:val="baseline"/>
        <w:rPr>
          <w:rFonts w:eastAsia="Times New Roman" w:cs="Times New Roman"/>
          <w:color w:val="000000"/>
          <w:szCs w:val="28"/>
          <w:shd w:val="clear" w:color="auto" w:fill="FFFFFF"/>
          <w:lang w:eastAsia="ru-RU"/>
        </w:rPr>
        <w:pPrChange w:id="370" w:author="Маргарита Савельева" w:date="2024-12-17T23:21:00Z">
          <w:pPr>
            <w:shd w:val="clear" w:color="auto" w:fill="FFFFFF"/>
            <w:spacing w:after="0" w:line="240" w:lineRule="auto"/>
            <w:jc w:val="both"/>
            <w:textAlignment w:val="baseline"/>
          </w:pPr>
        </w:pPrChange>
      </w:pPr>
      <w:del w:id="371" w:author="Маргарита Савельева" w:date="2024-12-17T23:21:00Z">
        <w:r w:rsidRPr="00B70BDA" w:rsidDel="00B70BDA">
          <w:rPr>
            <w:rFonts w:eastAsia="Times New Roman" w:cs="Times New Roman"/>
            <w:color w:val="000000"/>
            <w:szCs w:val="28"/>
            <w:shd w:val="clear" w:color="auto" w:fill="FFFFFF"/>
            <w:lang w:eastAsia="ru-RU"/>
          </w:rPr>
          <w:delText>щие</w:delText>
        </w:r>
      </w:del>
      <w:ins w:id="372" w:author="Маргарита Савельева" w:date="2024-12-17T23:21:00Z">
        <w:r w:rsidR="00B70BDA" w:rsidRPr="00B70BDA">
          <w:rPr>
            <w:rFonts w:eastAsia="Times New Roman" w:cs="Times New Roman"/>
            <w:color w:val="000000"/>
            <w:szCs w:val="28"/>
            <w:shd w:val="clear" w:color="auto" w:fill="FFFFFF"/>
            <w:lang w:eastAsia="ru-RU"/>
          </w:rPr>
          <w:t>соответствующие</w:t>
        </w:r>
      </w:ins>
      <w:r w:rsidRPr="00B70BDA">
        <w:rPr>
          <w:rFonts w:eastAsia="Times New Roman" w:cs="Times New Roman"/>
          <w:color w:val="000000"/>
          <w:szCs w:val="28"/>
          <w:shd w:val="clear" w:color="auto" w:fill="FFFFFF"/>
          <w:lang w:eastAsia="ru-RU"/>
        </w:rPr>
        <w:t xml:space="preserve"> процедуры;</w:t>
      </w:r>
    </w:p>
    <w:p w14:paraId="6AF231A1" w14:textId="393CD07C" w:rsidR="00226A34" w:rsidDel="00B70BDA" w:rsidRDefault="000C4B91">
      <w:pPr>
        <w:pStyle w:val="a3"/>
        <w:numPr>
          <w:ilvl w:val="0"/>
          <w:numId w:val="16"/>
        </w:numPr>
        <w:shd w:val="clear" w:color="auto" w:fill="FFFFFF"/>
        <w:tabs>
          <w:tab w:val="left" w:pos="1134"/>
        </w:tabs>
        <w:spacing w:after="0" w:line="240" w:lineRule="auto"/>
        <w:ind w:left="0" w:firstLine="709"/>
        <w:jc w:val="both"/>
        <w:textAlignment w:val="baseline"/>
        <w:rPr>
          <w:del w:id="373" w:author="Маргарита Савельева" w:date="2024-12-17T23:21:00Z"/>
          <w:rFonts w:eastAsia="Times New Roman" w:cs="Times New Roman"/>
          <w:color w:val="000000"/>
          <w:szCs w:val="28"/>
          <w:shd w:val="clear" w:color="auto" w:fill="FFFFFF"/>
          <w:lang w:eastAsia="ru-RU"/>
        </w:rPr>
        <w:pPrChange w:id="374" w:author="Маргарита Савельева" w:date="2024-12-17T23:21:00Z">
          <w:pPr>
            <w:pStyle w:val="a3"/>
            <w:numPr>
              <w:numId w:val="16"/>
            </w:numPr>
            <w:shd w:val="clear" w:color="auto" w:fill="FFFFFF"/>
            <w:spacing w:after="0" w:line="240" w:lineRule="auto"/>
            <w:ind w:left="1069" w:hanging="360"/>
            <w:jc w:val="both"/>
            <w:textAlignment w:val="baseline"/>
          </w:pPr>
        </w:pPrChange>
      </w:pPr>
      <w:r w:rsidRPr="00B70BDA">
        <w:rPr>
          <w:rFonts w:eastAsia="Times New Roman" w:cs="Times New Roman"/>
          <w:color w:val="000000"/>
          <w:szCs w:val="28"/>
          <w:shd w:val="clear" w:color="auto" w:fill="FFFFFF"/>
          <w:lang w:eastAsia="ru-RU"/>
        </w:rPr>
        <w:t>Д</w:t>
      </w:r>
      <w:r w:rsidR="00781C2A" w:rsidRPr="00B70BDA">
        <w:rPr>
          <w:rFonts w:eastAsia="Times New Roman" w:cs="Times New Roman"/>
          <w:color w:val="000000"/>
          <w:szCs w:val="28"/>
          <w:shd w:val="clear" w:color="auto" w:fill="FFFFFF"/>
          <w:lang w:eastAsia="ru-RU"/>
        </w:rPr>
        <w:t xml:space="preserve">олжен быть проведен импорт данных из </w:t>
      </w:r>
      <w:r w:rsidR="00781C2A" w:rsidRPr="00B70BDA">
        <w:rPr>
          <w:rFonts w:eastAsia="Times New Roman" w:cs="Times New Roman"/>
          <w:color w:val="000000"/>
          <w:szCs w:val="28"/>
          <w:shd w:val="clear" w:color="auto" w:fill="FFFFFF"/>
          <w:lang w:val="en-US" w:eastAsia="ru-RU"/>
        </w:rPr>
        <w:t>JSON</w:t>
      </w:r>
      <w:r w:rsidR="00226A34" w:rsidRPr="00B70BDA">
        <w:rPr>
          <w:rFonts w:eastAsia="Times New Roman" w:cs="Times New Roman"/>
          <w:color w:val="000000"/>
          <w:szCs w:val="28"/>
          <w:shd w:val="clear" w:color="auto" w:fill="FFFFFF"/>
          <w:lang w:eastAsia="ru-RU"/>
        </w:rPr>
        <w:t xml:space="preserve"> файлов, экспорт данных</w:t>
      </w:r>
      <w:ins w:id="375" w:author="Маргарита Савельева" w:date="2024-12-17T23:21:00Z">
        <w:r w:rsidR="00B70BDA" w:rsidRPr="00B70BDA">
          <w:rPr>
            <w:rFonts w:eastAsia="Times New Roman" w:cs="Times New Roman"/>
            <w:color w:val="000000"/>
            <w:szCs w:val="28"/>
            <w:shd w:val="clear" w:color="auto" w:fill="FFFFFF"/>
            <w:lang w:eastAsia="ru-RU"/>
          </w:rPr>
          <w:t xml:space="preserve"> </w:t>
        </w:r>
      </w:ins>
    </w:p>
    <w:p w14:paraId="7FCE0E2D" w14:textId="6866E97E" w:rsidR="00781C2A" w:rsidRPr="00B70BDA" w:rsidRDefault="00781C2A">
      <w:pPr>
        <w:pStyle w:val="a3"/>
        <w:numPr>
          <w:ilvl w:val="0"/>
          <w:numId w:val="16"/>
        </w:numPr>
        <w:shd w:val="clear" w:color="auto" w:fill="FFFFFF"/>
        <w:tabs>
          <w:tab w:val="left" w:pos="1134"/>
        </w:tabs>
        <w:spacing w:after="0" w:line="240" w:lineRule="auto"/>
        <w:ind w:left="0" w:firstLine="709"/>
        <w:jc w:val="both"/>
        <w:textAlignment w:val="baseline"/>
        <w:rPr>
          <w:rFonts w:eastAsia="Times New Roman" w:cs="Times New Roman"/>
          <w:color w:val="000000"/>
          <w:szCs w:val="28"/>
          <w:shd w:val="clear" w:color="auto" w:fill="FFFFFF"/>
          <w:lang w:eastAsia="ru-RU"/>
        </w:rPr>
        <w:pPrChange w:id="376" w:author="Маргарита Савельева" w:date="2024-12-17T23:21:00Z">
          <w:pPr>
            <w:shd w:val="clear" w:color="auto" w:fill="FFFFFF"/>
            <w:spacing w:after="0" w:line="240" w:lineRule="auto"/>
            <w:jc w:val="both"/>
            <w:textAlignment w:val="baseline"/>
          </w:pPr>
        </w:pPrChange>
      </w:pPr>
      <w:r w:rsidRPr="00B70BDA">
        <w:rPr>
          <w:rFonts w:eastAsia="Times New Roman" w:cs="Times New Roman"/>
          <w:color w:val="000000"/>
          <w:szCs w:val="28"/>
          <w:shd w:val="clear" w:color="auto" w:fill="FFFFFF"/>
          <w:lang w:eastAsia="ru-RU"/>
        </w:rPr>
        <w:t xml:space="preserve">в формат </w:t>
      </w:r>
      <w:r w:rsidRPr="00B70BDA">
        <w:rPr>
          <w:rFonts w:eastAsia="Times New Roman" w:cs="Times New Roman"/>
          <w:color w:val="000000"/>
          <w:szCs w:val="28"/>
          <w:shd w:val="clear" w:color="auto" w:fill="FFFFFF"/>
          <w:lang w:val="en-US" w:eastAsia="ru-RU"/>
        </w:rPr>
        <w:t>JSON</w:t>
      </w:r>
      <w:r w:rsidRPr="00B70BDA">
        <w:rPr>
          <w:rFonts w:eastAsia="Times New Roman" w:cs="Times New Roman"/>
          <w:color w:val="000000"/>
          <w:szCs w:val="28"/>
          <w:shd w:val="clear" w:color="auto" w:fill="FFFFFF"/>
          <w:lang w:eastAsia="ru-RU"/>
        </w:rPr>
        <w:t>;</w:t>
      </w:r>
    </w:p>
    <w:p w14:paraId="1F02C7D1" w14:textId="6B05ADF0" w:rsidR="00781C2A" w:rsidRPr="000C4B91" w:rsidRDefault="000C4B91">
      <w:pPr>
        <w:pStyle w:val="a3"/>
        <w:numPr>
          <w:ilvl w:val="0"/>
          <w:numId w:val="16"/>
        </w:numPr>
        <w:shd w:val="clear" w:color="auto" w:fill="FFFFFF"/>
        <w:tabs>
          <w:tab w:val="left" w:pos="1134"/>
        </w:tabs>
        <w:spacing w:after="0" w:line="240" w:lineRule="auto"/>
        <w:ind w:left="0" w:firstLine="709"/>
        <w:jc w:val="both"/>
        <w:textAlignment w:val="baseline"/>
        <w:rPr>
          <w:rFonts w:eastAsia="Times New Roman" w:cs="Times New Roman"/>
          <w:color w:val="000000"/>
          <w:szCs w:val="28"/>
          <w:shd w:val="clear" w:color="auto" w:fill="FFFFFF"/>
          <w:lang w:eastAsia="ru-RU"/>
        </w:rPr>
        <w:pPrChange w:id="377" w:author="Маргарита Савельева" w:date="2024-12-17T23:21:00Z">
          <w:pPr>
            <w:pStyle w:val="a3"/>
            <w:numPr>
              <w:numId w:val="16"/>
            </w:numPr>
            <w:shd w:val="clear" w:color="auto" w:fill="FFFFFF"/>
            <w:spacing w:after="0" w:line="240" w:lineRule="auto"/>
            <w:ind w:left="1069" w:hanging="360"/>
            <w:jc w:val="both"/>
            <w:textAlignment w:val="baseline"/>
          </w:pPr>
        </w:pPrChange>
      </w:pPr>
      <w:r>
        <w:rPr>
          <w:rFonts w:eastAsia="Times New Roman" w:cs="Times New Roman"/>
          <w:color w:val="000000"/>
          <w:szCs w:val="28"/>
          <w:shd w:val="clear" w:color="auto" w:fill="FFFFFF"/>
          <w:lang w:eastAsia="ru-RU"/>
        </w:rPr>
        <w:t>Н</w:t>
      </w:r>
      <w:r w:rsidR="00781C2A" w:rsidRPr="000C4B91">
        <w:rPr>
          <w:rFonts w:eastAsia="Times New Roman" w:cs="Times New Roman"/>
          <w:color w:val="000000"/>
          <w:szCs w:val="28"/>
          <w:shd w:val="clear" w:color="auto" w:fill="FFFFFF"/>
          <w:lang w:eastAsia="ru-RU"/>
        </w:rPr>
        <w:t>еобходимо протестировать производительность базы данных (на таблицах, содержащих не менее 100 000 строк) и внести изменения в с</w:t>
      </w:r>
      <w:r w:rsidR="00EC4BD5">
        <w:rPr>
          <w:rFonts w:eastAsia="Times New Roman" w:cs="Times New Roman"/>
          <w:color w:val="000000"/>
          <w:szCs w:val="28"/>
          <w:shd w:val="clear" w:color="auto" w:fill="FFFFFF"/>
          <w:lang w:eastAsia="ru-RU"/>
        </w:rPr>
        <w:t>труктуру в случае необходимости.</w:t>
      </w:r>
      <w:commentRangeEnd w:id="364"/>
      <w:r w:rsidR="00531FD5">
        <w:rPr>
          <w:rStyle w:val="afe"/>
        </w:rPr>
        <w:commentReference w:id="364"/>
      </w:r>
    </w:p>
    <w:p w14:paraId="48B84CF4" w14:textId="15F8104A" w:rsidR="00781C2A" w:rsidRPr="00C85F4E" w:rsidRDefault="00781C2A" w:rsidP="005B2E74">
      <w:pPr>
        <w:widowControl w:val="0"/>
        <w:tabs>
          <w:tab w:val="left" w:pos="993"/>
        </w:tabs>
        <w:snapToGrid w:val="0"/>
        <w:spacing w:after="0" w:line="240" w:lineRule="auto"/>
        <w:ind w:firstLine="709"/>
        <w:jc w:val="both"/>
        <w:rPr>
          <w:rFonts w:eastAsia="Calibri" w:cs="Times New Roman"/>
          <w:szCs w:val="24"/>
        </w:rPr>
      </w:pPr>
      <w:r w:rsidRPr="00C85F4E">
        <w:rPr>
          <w:rFonts w:eastAsia="Calibri" w:cs="Times New Roman"/>
          <w:color w:val="000000"/>
          <w:szCs w:val="28"/>
          <w:shd w:val="clear" w:color="auto" w:fill="FFFFFF"/>
        </w:rPr>
        <w:t xml:space="preserve">Применить технологию </w:t>
      </w:r>
      <w:r w:rsidR="000C4B91">
        <w:t>хранения мультимедийной информации в базе данных</w:t>
      </w:r>
      <w:r w:rsidRPr="00C85F4E">
        <w:rPr>
          <w:rFonts w:eastAsia="Calibri" w:cs="Times New Roman"/>
          <w:color w:val="000000"/>
          <w:szCs w:val="28"/>
          <w:shd w:val="clear" w:color="auto" w:fill="FFFFFF"/>
        </w:rPr>
        <w:t>: подробно описать применяемые системные пакеты, утилиты или технологии; показать применение указанной технологии в базе данных.</w:t>
      </w:r>
      <w:r w:rsidRPr="00C85F4E">
        <w:rPr>
          <w:rFonts w:eastAsia="Calibri" w:cs="Times New Roman"/>
          <w:szCs w:val="28"/>
        </w:rPr>
        <w:t xml:space="preserve"> </w:t>
      </w:r>
    </w:p>
    <w:p w14:paraId="5AA08F49" w14:textId="706C3065" w:rsidR="00F851BD" w:rsidRPr="00781C2A" w:rsidRDefault="00781C2A" w:rsidP="00226A34">
      <w:pPr>
        <w:pStyle w:val="afb"/>
        <w:rPr>
          <w:rFonts w:eastAsia="Times New Roman"/>
          <w:color w:val="000000"/>
          <w:szCs w:val="32"/>
          <w:lang w:eastAsia="ru-RU"/>
        </w:rPr>
      </w:pPr>
      <w:bookmarkStart w:id="378" w:name="_Toc185286448"/>
      <w:bookmarkStart w:id="379" w:name="_Toc185345462"/>
      <w:r>
        <w:t>1.</w:t>
      </w:r>
      <w:r w:rsidRPr="00AB6F1A">
        <w:t>2</w:t>
      </w:r>
      <w:r w:rsidR="000C4B91">
        <w:t xml:space="preserve"> </w:t>
      </w:r>
      <w:r>
        <w:t>Аналитический обзор аналогов</w:t>
      </w:r>
      <w:bookmarkEnd w:id="345"/>
      <w:bookmarkEnd w:id="378"/>
      <w:bookmarkEnd w:id="379"/>
    </w:p>
    <w:p w14:paraId="292FAB63" w14:textId="54791BBF" w:rsidR="000C4B91" w:rsidRPr="000C4B91" w:rsidRDefault="000C4B91" w:rsidP="00226A34">
      <w:pPr>
        <w:spacing w:after="0"/>
        <w:ind w:firstLine="709"/>
        <w:jc w:val="both"/>
      </w:pPr>
      <w:bookmarkStart w:id="380" w:name="_Toc162922515"/>
      <w:r w:rsidRPr="000C4B91">
        <w:t>В процессе разработки программного продукта ключевым этапом является анализ прототипов и исследование литературных источников. В области стриминговых сервисов наблюдается растущая популярность и запросы от пользователей. Одной из основных задач таких платформ является предоставление музыкальных треков и разнообразного контента для удовлетворения музыкаль</w:t>
      </w:r>
      <w:r w:rsidR="00226A34">
        <w:t>ных предпочтений пользователей.</w:t>
      </w:r>
    </w:p>
    <w:p w14:paraId="6742F95E" w14:textId="662E3C53" w:rsidR="000C4B91" w:rsidRDefault="000C4B91" w:rsidP="000C4B91">
      <w:pPr>
        <w:spacing w:after="0"/>
        <w:ind w:firstLine="709"/>
        <w:jc w:val="both"/>
      </w:pPr>
      <w:r w:rsidRPr="000C4B91">
        <w:t>Среди веб-приложений, успешно функционир</w:t>
      </w:r>
      <w:r w:rsidR="00226A34">
        <w:t>ующих в этой сфере, выделяются «Spotify» и «Яндекс Музыка»</w:t>
      </w:r>
      <w:r w:rsidRPr="000C4B91">
        <w:t>. Эти платформы предлагают широкий выбор музыкального контента, персонализированные рекомендации и удобные функции для потребителей. В результате стремительного развития цифровых технологий и увеличения доступности интернета, стриминговые сервисы стали неотъемлемой частью повседневной жизни многих людей, обеспечивая им удобный доступ к музыке в любое время и в любом месте.</w:t>
      </w:r>
    </w:p>
    <w:p w14:paraId="0F46C750" w14:textId="6F1ABCEF" w:rsidR="0024356D" w:rsidRPr="00233C44" w:rsidRDefault="00781C2A" w:rsidP="00F85CBD">
      <w:pPr>
        <w:pStyle w:val="afb"/>
      </w:pPr>
      <w:bookmarkStart w:id="381" w:name="_Toc185286449"/>
      <w:bookmarkStart w:id="382" w:name="_Toc185345463"/>
      <w:r w:rsidRPr="00233C44">
        <w:lastRenderedPageBreak/>
        <w:t xml:space="preserve">1.2.1 </w:t>
      </w:r>
      <w:r w:rsidR="0024356D" w:rsidRPr="00233C44">
        <w:t>Аналог «</w:t>
      </w:r>
      <w:r w:rsidR="007C68DD" w:rsidRPr="007C68DD">
        <w:t>Spotify</w:t>
      </w:r>
      <w:r w:rsidR="0024356D" w:rsidRPr="00233C44">
        <w:t>»</w:t>
      </w:r>
      <w:bookmarkStart w:id="383" w:name="_Hlk35788581"/>
      <w:bookmarkEnd w:id="380"/>
      <w:bookmarkEnd w:id="381"/>
      <w:bookmarkEnd w:id="382"/>
    </w:p>
    <w:bookmarkEnd w:id="383"/>
    <w:p w14:paraId="5886E27F" w14:textId="3B6A372F" w:rsidR="00F85CBD" w:rsidRDefault="00F85CBD" w:rsidP="00F85CBD">
      <w:pPr>
        <w:pStyle w:val="af4"/>
        <w:rPr>
          <w:rFonts w:cs="Times New Roman"/>
          <w:szCs w:val="28"/>
        </w:rPr>
      </w:pPr>
      <w:r w:rsidRPr="00F76005">
        <w:rPr>
          <w:rFonts w:cs="Times New Roman"/>
          <w:szCs w:val="28"/>
        </w:rPr>
        <w:t>«</w:t>
      </w:r>
      <w:r w:rsidRPr="00AD49ED">
        <w:rPr>
          <w:rFonts w:cs="Times New Roman"/>
          <w:szCs w:val="28"/>
        </w:rPr>
        <w:t>Spotify</w:t>
      </w:r>
      <w:r>
        <w:rPr>
          <w:rFonts w:cs="Times New Roman"/>
          <w:szCs w:val="28"/>
        </w:rPr>
        <w:t>»</w:t>
      </w:r>
      <w:r w:rsidR="00BE75D7">
        <w:rPr>
          <w:rFonts w:cs="Times New Roman"/>
          <w:szCs w:val="28"/>
        </w:rPr>
        <w:t xml:space="preserve"> </w:t>
      </w:r>
      <w:r w:rsidR="00BE75D7">
        <w:rPr>
          <w:rFonts w:cs="Times New Roman"/>
          <w:szCs w:val="28"/>
        </w:rPr>
        <w:sym w:font="Symbol" w:char="F02D"/>
      </w:r>
      <w:r w:rsidR="00BE75D7">
        <w:rPr>
          <w:rFonts w:cs="Times New Roman"/>
          <w:szCs w:val="28"/>
        </w:rPr>
        <w:t xml:space="preserve"> </w:t>
      </w:r>
      <w:r>
        <w:rPr>
          <w:rFonts w:cs="Times New Roman"/>
          <w:szCs w:val="28"/>
        </w:rPr>
        <w:t>популярный стриминговый сервис, для прослушивания музыки</w:t>
      </w:r>
      <w:ins w:id="384" w:author="Учетная запись Майкрософт" w:date="2024-12-17T15:17:00Z">
        <w:r w:rsidR="002B2F91" w:rsidRPr="002B2F91">
          <w:rPr>
            <w:rFonts w:cs="Times New Roman"/>
            <w:szCs w:val="28"/>
            <w:rPrChange w:id="385" w:author="Учетная запись Майкрософт" w:date="2024-12-17T15:17:00Z">
              <w:rPr>
                <w:rFonts w:cs="Times New Roman"/>
                <w:szCs w:val="28"/>
                <w:lang w:val="en-US"/>
              </w:rPr>
            </w:rPrChange>
          </w:rPr>
          <w:t xml:space="preserve"> [1]</w:t>
        </w:r>
      </w:ins>
      <w:r>
        <w:rPr>
          <w:rFonts w:cs="Times New Roman"/>
          <w:szCs w:val="28"/>
        </w:rPr>
        <w:t>.</w:t>
      </w:r>
    </w:p>
    <w:p w14:paraId="7D631C2A" w14:textId="16F4DF09" w:rsidR="00FC3DA3" w:rsidRPr="00FC3DA3" w:rsidRDefault="00AD49ED" w:rsidP="005B2E74">
      <w:pPr>
        <w:pStyle w:val="af4"/>
        <w:rPr>
          <w:rFonts w:cs="Times New Roman"/>
          <w:szCs w:val="28"/>
        </w:rPr>
      </w:pPr>
      <w:r w:rsidRPr="00AD49ED">
        <w:rPr>
          <w:rFonts w:cs="Times New Roman"/>
          <w:szCs w:val="28"/>
        </w:rPr>
        <w:t xml:space="preserve">Spotify </w:t>
      </w:r>
      <w:r w:rsidR="00FC3DA3" w:rsidRPr="00FC3DA3">
        <w:rPr>
          <w:rFonts w:cs="Times New Roman"/>
          <w:szCs w:val="28"/>
        </w:rPr>
        <w:t>включает в себя ряд баз данных, которые хранят информацию о различных аспектах. Некоторые из них:</w:t>
      </w:r>
    </w:p>
    <w:p w14:paraId="4E17920C" w14:textId="77777777" w:rsidR="00F85CBD" w:rsidRDefault="00FC3DA3" w:rsidP="00F85CBD">
      <w:pPr>
        <w:pStyle w:val="af4"/>
        <w:numPr>
          <w:ilvl w:val="0"/>
          <w:numId w:val="29"/>
        </w:numPr>
        <w:ind w:left="1134"/>
        <w:rPr>
          <w:rFonts w:cs="Times New Roman"/>
          <w:szCs w:val="28"/>
        </w:rPr>
      </w:pPr>
      <w:r w:rsidRPr="00FC3DA3">
        <w:rPr>
          <w:rFonts w:cs="Times New Roman"/>
          <w:szCs w:val="28"/>
        </w:rPr>
        <w:t xml:space="preserve">Таблица </w:t>
      </w:r>
      <w:r w:rsidR="00B67E43" w:rsidRPr="00490C66">
        <w:rPr>
          <w:rFonts w:cs="Times New Roman"/>
          <w:szCs w:val="28"/>
        </w:rPr>
        <w:t>«</w:t>
      </w:r>
      <w:r w:rsidRPr="00FC3DA3">
        <w:rPr>
          <w:rFonts w:cs="Times New Roman"/>
          <w:szCs w:val="28"/>
        </w:rPr>
        <w:t>Пользователи</w:t>
      </w:r>
      <w:r w:rsidR="00B67E43" w:rsidRPr="00E568D1">
        <w:t>»</w:t>
      </w:r>
      <w:r w:rsidRPr="00FC3DA3">
        <w:rPr>
          <w:rFonts w:cs="Times New Roman"/>
          <w:szCs w:val="28"/>
        </w:rPr>
        <w:t>: соде</w:t>
      </w:r>
      <w:r w:rsidR="00F85CBD">
        <w:rPr>
          <w:rFonts w:cs="Times New Roman"/>
          <w:szCs w:val="28"/>
        </w:rPr>
        <w:t>ржит информацию о пользователях</w:t>
      </w:r>
    </w:p>
    <w:p w14:paraId="4D2AC4CB" w14:textId="627E5836" w:rsidR="00FC3DA3" w:rsidRPr="00FC3DA3" w:rsidRDefault="00FC3DA3" w:rsidP="00F85CBD">
      <w:pPr>
        <w:pStyle w:val="af4"/>
        <w:ind w:firstLine="0"/>
        <w:rPr>
          <w:rFonts w:cs="Times New Roman"/>
          <w:szCs w:val="28"/>
        </w:rPr>
      </w:pPr>
      <w:r w:rsidRPr="00FC3DA3">
        <w:rPr>
          <w:rFonts w:cs="Times New Roman"/>
          <w:szCs w:val="28"/>
        </w:rPr>
        <w:t>сайта, включая их имя, адрес электронной почты, дату регистрации и роль (</w:t>
      </w:r>
      <w:r w:rsidR="00AD49ED">
        <w:rPr>
          <w:rFonts w:cs="Times New Roman"/>
          <w:szCs w:val="28"/>
        </w:rPr>
        <w:t>пользователь и исполнитель</w:t>
      </w:r>
      <w:r w:rsidR="00EC4BD5">
        <w:rPr>
          <w:rFonts w:cs="Times New Roman"/>
          <w:szCs w:val="28"/>
        </w:rPr>
        <w:t>);</w:t>
      </w:r>
    </w:p>
    <w:p w14:paraId="17F57AD6" w14:textId="77777777" w:rsidR="00F85CBD" w:rsidRDefault="00FC3DA3" w:rsidP="00F85CBD">
      <w:pPr>
        <w:pStyle w:val="af4"/>
        <w:numPr>
          <w:ilvl w:val="0"/>
          <w:numId w:val="29"/>
        </w:numPr>
        <w:ind w:left="1134"/>
        <w:rPr>
          <w:rFonts w:cs="Times New Roman"/>
          <w:szCs w:val="28"/>
        </w:rPr>
      </w:pPr>
      <w:r w:rsidRPr="00FC3DA3">
        <w:rPr>
          <w:rFonts w:cs="Times New Roman"/>
          <w:szCs w:val="28"/>
        </w:rPr>
        <w:t xml:space="preserve">Таблица </w:t>
      </w:r>
      <w:r w:rsidR="00B67E43" w:rsidRPr="00490C66">
        <w:rPr>
          <w:rFonts w:cs="Times New Roman"/>
          <w:szCs w:val="28"/>
        </w:rPr>
        <w:t>«</w:t>
      </w:r>
      <w:r w:rsidRPr="00FC3DA3">
        <w:rPr>
          <w:rFonts w:cs="Times New Roman"/>
          <w:szCs w:val="28"/>
        </w:rPr>
        <w:t>Треки</w:t>
      </w:r>
      <w:r w:rsidR="00B67E43" w:rsidRPr="00E568D1">
        <w:t>»</w:t>
      </w:r>
      <w:r w:rsidRPr="00FC3DA3">
        <w:rPr>
          <w:rFonts w:cs="Times New Roman"/>
          <w:szCs w:val="28"/>
        </w:rPr>
        <w:t>: хранит информ</w:t>
      </w:r>
      <w:r w:rsidR="00F85CBD">
        <w:rPr>
          <w:rFonts w:cs="Times New Roman"/>
          <w:szCs w:val="28"/>
        </w:rPr>
        <w:t>ацию о музыкальных треках, загр</w:t>
      </w:r>
    </w:p>
    <w:p w14:paraId="4CD9D039" w14:textId="5C1C1574" w:rsidR="00FC3DA3" w:rsidRPr="00FC3DA3" w:rsidRDefault="00FC3DA3" w:rsidP="00F85CBD">
      <w:pPr>
        <w:pStyle w:val="af4"/>
        <w:ind w:firstLine="0"/>
        <w:rPr>
          <w:rFonts w:cs="Times New Roman"/>
          <w:szCs w:val="28"/>
        </w:rPr>
      </w:pPr>
      <w:r w:rsidRPr="00FC3DA3">
        <w:rPr>
          <w:rFonts w:cs="Times New Roman"/>
          <w:szCs w:val="28"/>
        </w:rPr>
        <w:t>женных на сайт. Включает название трека, жанр, длительность</w:t>
      </w:r>
      <w:r w:rsidR="00521C35">
        <w:rPr>
          <w:rFonts w:cs="Times New Roman"/>
          <w:szCs w:val="28"/>
        </w:rPr>
        <w:t xml:space="preserve"> </w:t>
      </w:r>
      <w:r w:rsidR="00EC4BD5">
        <w:rPr>
          <w:rFonts w:cs="Times New Roman"/>
          <w:szCs w:val="28"/>
        </w:rPr>
        <w:t>и ссылку на файл;</w:t>
      </w:r>
    </w:p>
    <w:p w14:paraId="4B5D8224" w14:textId="77777777" w:rsidR="00F85CBD" w:rsidRDefault="00FC3DA3" w:rsidP="00015003">
      <w:pPr>
        <w:pStyle w:val="af4"/>
        <w:numPr>
          <w:ilvl w:val="0"/>
          <w:numId w:val="29"/>
        </w:numPr>
        <w:ind w:left="1134" w:hanging="357"/>
        <w:rPr>
          <w:rFonts w:cs="Times New Roman"/>
          <w:szCs w:val="28"/>
        </w:rPr>
      </w:pPr>
      <w:r w:rsidRPr="00FC3DA3">
        <w:rPr>
          <w:rFonts w:cs="Times New Roman"/>
          <w:szCs w:val="28"/>
        </w:rPr>
        <w:t xml:space="preserve">Таблица </w:t>
      </w:r>
      <w:r w:rsidR="00B67E43" w:rsidRPr="00490C66">
        <w:rPr>
          <w:rFonts w:cs="Times New Roman"/>
          <w:szCs w:val="28"/>
        </w:rPr>
        <w:t>«</w:t>
      </w:r>
      <w:r w:rsidR="00345919">
        <w:rPr>
          <w:rFonts w:cs="Times New Roman"/>
          <w:szCs w:val="28"/>
        </w:rPr>
        <w:t>Исполнители</w:t>
      </w:r>
      <w:r w:rsidR="00B67E43" w:rsidRPr="00E568D1">
        <w:t>»</w:t>
      </w:r>
      <w:r w:rsidRPr="00FC3DA3">
        <w:rPr>
          <w:rFonts w:cs="Times New Roman"/>
          <w:szCs w:val="28"/>
        </w:rPr>
        <w:t xml:space="preserve">: содержит информацию о </w:t>
      </w:r>
      <w:r w:rsidR="00E71CE4">
        <w:rPr>
          <w:rFonts w:cs="Times New Roman"/>
          <w:szCs w:val="28"/>
        </w:rPr>
        <w:t>исполнителях</w:t>
      </w:r>
      <w:r w:rsidR="00F85CBD">
        <w:rPr>
          <w:rFonts w:cs="Times New Roman"/>
          <w:szCs w:val="28"/>
        </w:rPr>
        <w:t>, к</w:t>
      </w:r>
    </w:p>
    <w:p w14:paraId="577FBA3E" w14:textId="5D566B6E" w:rsidR="0024356D" w:rsidRPr="00F85CBD" w:rsidRDefault="00FC3DA3" w:rsidP="00015003">
      <w:pPr>
        <w:pStyle w:val="af4"/>
        <w:spacing w:after="280"/>
        <w:ind w:firstLine="0"/>
        <w:rPr>
          <w:rFonts w:cs="Times New Roman"/>
          <w:szCs w:val="28"/>
        </w:rPr>
      </w:pPr>
      <w:r w:rsidRPr="00F85CBD">
        <w:rPr>
          <w:rFonts w:cs="Times New Roman"/>
          <w:szCs w:val="28"/>
        </w:rPr>
        <w:t xml:space="preserve">торые загружают </w:t>
      </w:r>
      <w:r w:rsidR="00E71CE4" w:rsidRPr="00F85CBD">
        <w:rPr>
          <w:rFonts w:cs="Times New Roman"/>
          <w:szCs w:val="28"/>
        </w:rPr>
        <w:t>сво</w:t>
      </w:r>
      <w:r w:rsidRPr="00F85CBD">
        <w:rPr>
          <w:rFonts w:cs="Times New Roman"/>
          <w:szCs w:val="28"/>
        </w:rPr>
        <w:t xml:space="preserve">и треки на сайте. Включает имя </w:t>
      </w:r>
      <w:r w:rsidR="00CC0101" w:rsidRPr="00F85CBD">
        <w:rPr>
          <w:rFonts w:cs="Times New Roman"/>
          <w:szCs w:val="28"/>
        </w:rPr>
        <w:t>исполнителя</w:t>
      </w:r>
      <w:r w:rsidRPr="00F85CBD">
        <w:rPr>
          <w:rFonts w:cs="Times New Roman"/>
          <w:szCs w:val="28"/>
        </w:rPr>
        <w:t>, контактные данные</w:t>
      </w:r>
      <w:r w:rsidR="00301DD3" w:rsidRPr="00F85CBD">
        <w:rPr>
          <w:rFonts w:cs="Times New Roman"/>
          <w:szCs w:val="28"/>
        </w:rPr>
        <w:t xml:space="preserve">, </w:t>
      </w:r>
      <w:r w:rsidRPr="00F85CBD">
        <w:rPr>
          <w:rFonts w:cs="Times New Roman"/>
          <w:szCs w:val="28"/>
        </w:rPr>
        <w:t xml:space="preserve"> и количество загруженных треков</w:t>
      </w:r>
      <w:r w:rsidR="003B5CA1" w:rsidRPr="00F85CBD">
        <w:rPr>
          <w:rFonts w:cs="Times New Roman"/>
          <w:szCs w:val="28"/>
        </w:rPr>
        <w:t xml:space="preserve">. </w:t>
      </w:r>
      <w:r w:rsidR="0024356D" w:rsidRPr="00F85CBD">
        <w:rPr>
          <w:rFonts w:cs="Times New Roman"/>
          <w:szCs w:val="28"/>
        </w:rPr>
        <w:t>Интерфейс «</w:t>
      </w:r>
      <w:bookmarkStart w:id="386" w:name="_Hlk167153343"/>
      <w:r w:rsidR="00F4647C" w:rsidRPr="00F85CBD">
        <w:rPr>
          <w:rFonts w:cs="Times New Roman"/>
          <w:szCs w:val="28"/>
        </w:rPr>
        <w:t>Spotify</w:t>
      </w:r>
      <w:bookmarkEnd w:id="386"/>
      <w:r w:rsidR="0024356D" w:rsidRPr="00E568D1">
        <w:t>»</w:t>
      </w:r>
      <w:r w:rsidR="0024356D">
        <w:t xml:space="preserve"> представлен на рисунке 1.1.</w:t>
      </w:r>
    </w:p>
    <w:p w14:paraId="5A18B2D7" w14:textId="3DBEDF5E" w:rsidR="0024356D" w:rsidRDefault="00386F35">
      <w:pPr>
        <w:pStyle w:val="af4"/>
        <w:keepNext/>
        <w:spacing w:before="240" w:after="120"/>
        <w:ind w:firstLine="0"/>
        <w:jc w:val="center"/>
        <w:pPrChange w:id="387" w:author="Маргарита Савельева" w:date="2024-12-17T23:22:00Z">
          <w:pPr>
            <w:pStyle w:val="af4"/>
            <w:keepNext/>
            <w:spacing w:before="240" w:after="240"/>
            <w:ind w:firstLine="0"/>
            <w:jc w:val="center"/>
          </w:pPr>
        </w:pPrChange>
      </w:pPr>
      <w:r w:rsidRPr="00994C42">
        <w:rPr>
          <w:bCs/>
          <w:noProof/>
          <w:szCs w:val="28"/>
          <w:lang w:eastAsia="ru-RU"/>
        </w:rPr>
        <w:drawing>
          <wp:inline distT="0" distB="0" distL="0" distR="0" wp14:anchorId="5E8BE0C7" wp14:editId="4BD1A22B">
            <wp:extent cx="4925242" cy="2552700"/>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3241" cy="2567212"/>
                    </a:xfrm>
                    <a:prstGeom prst="rect">
                      <a:avLst/>
                    </a:prstGeom>
                  </pic:spPr>
                </pic:pic>
              </a:graphicData>
            </a:graphic>
          </wp:inline>
        </w:drawing>
      </w:r>
    </w:p>
    <w:p w14:paraId="0091C58A" w14:textId="1478DDB1" w:rsidR="0024356D" w:rsidRPr="00490C66" w:rsidRDefault="0024356D">
      <w:pPr>
        <w:pStyle w:val="af6"/>
        <w:spacing w:before="120" w:after="280"/>
        <w:jc w:val="center"/>
        <w:rPr>
          <w:rFonts w:ascii="Times New Roman" w:hAnsi="Times New Roman" w:cs="Times New Roman"/>
          <w:i w:val="0"/>
          <w:color w:val="auto"/>
          <w:sz w:val="28"/>
          <w:szCs w:val="28"/>
        </w:rPr>
        <w:pPrChange w:id="388" w:author="Маргарита Савельева" w:date="2024-12-17T23:22:00Z">
          <w:pPr>
            <w:pStyle w:val="af6"/>
            <w:spacing w:before="240" w:after="280"/>
            <w:jc w:val="center"/>
          </w:pPr>
        </w:pPrChange>
      </w:pPr>
      <w:r w:rsidRPr="00DE22BC">
        <w:rPr>
          <w:rFonts w:ascii="Times New Roman" w:hAnsi="Times New Roman" w:cs="Times New Roman"/>
          <w:i w:val="0"/>
          <w:color w:val="000000" w:themeColor="text1"/>
          <w:sz w:val="28"/>
          <w:szCs w:val="28"/>
        </w:rPr>
        <w:t>Рисунок</w:t>
      </w:r>
      <w:r w:rsidR="00F85CBD">
        <w:rPr>
          <w:rFonts w:ascii="Times New Roman" w:hAnsi="Times New Roman" w:cs="Times New Roman"/>
          <w:i w:val="0"/>
          <w:color w:val="000000" w:themeColor="text1"/>
          <w:sz w:val="28"/>
          <w:szCs w:val="28"/>
        </w:rPr>
        <w:t xml:space="preserve"> 1.</w:t>
      </w:r>
      <w:r w:rsidR="003B5CA1">
        <w:rPr>
          <w:rFonts w:ascii="Times New Roman" w:hAnsi="Times New Roman" w:cs="Times New Roman"/>
          <w:i w:val="0"/>
          <w:color w:val="000000" w:themeColor="text1"/>
          <w:sz w:val="28"/>
          <w:szCs w:val="28"/>
        </w:rPr>
        <w:t>1</w:t>
      </w:r>
      <w:r w:rsidRPr="00B67E55">
        <w:rPr>
          <w:rFonts w:ascii="Times New Roman" w:hAnsi="Times New Roman" w:cs="Times New Roman"/>
          <w:i w:val="0"/>
          <w:color w:val="000000" w:themeColor="text1"/>
          <w:sz w:val="28"/>
          <w:szCs w:val="28"/>
        </w:rPr>
        <w:t xml:space="preserve"> </w:t>
      </w:r>
      <w:r w:rsidRPr="00DE22BC">
        <w:rPr>
          <w:rFonts w:ascii="Times New Roman" w:hAnsi="Times New Roman" w:cs="Times New Roman"/>
          <w:i w:val="0"/>
          <w:color w:val="000000" w:themeColor="text1"/>
          <w:sz w:val="28"/>
          <w:szCs w:val="28"/>
        </w:rPr>
        <w:sym w:font="Symbol" w:char="F02D"/>
      </w:r>
      <w:r w:rsidRPr="00B67E55">
        <w:rPr>
          <w:rFonts w:ascii="Times New Roman" w:hAnsi="Times New Roman" w:cs="Times New Roman"/>
          <w:i w:val="0"/>
          <w:color w:val="000000" w:themeColor="text1"/>
          <w:sz w:val="28"/>
          <w:szCs w:val="28"/>
        </w:rPr>
        <w:t xml:space="preserve"> </w:t>
      </w:r>
      <w:r w:rsidRPr="00DE22BC">
        <w:rPr>
          <w:rFonts w:ascii="Times New Roman" w:hAnsi="Times New Roman" w:cs="Times New Roman"/>
          <w:i w:val="0"/>
          <w:color w:val="000000" w:themeColor="text1"/>
          <w:sz w:val="28"/>
          <w:szCs w:val="28"/>
        </w:rPr>
        <w:t>Интерфейс</w:t>
      </w:r>
      <w:r w:rsidRPr="00B67E55">
        <w:rPr>
          <w:rFonts w:ascii="Times New Roman" w:hAnsi="Times New Roman" w:cs="Times New Roman"/>
          <w:i w:val="0"/>
          <w:color w:val="000000" w:themeColor="text1"/>
          <w:sz w:val="28"/>
          <w:szCs w:val="28"/>
        </w:rPr>
        <w:t xml:space="preserve"> </w:t>
      </w:r>
      <w:r w:rsidRPr="00490C66">
        <w:rPr>
          <w:rFonts w:ascii="Times New Roman" w:hAnsi="Times New Roman" w:cs="Times New Roman"/>
          <w:i w:val="0"/>
          <w:color w:val="auto"/>
          <w:sz w:val="28"/>
          <w:szCs w:val="28"/>
        </w:rPr>
        <w:t>«</w:t>
      </w:r>
      <w:r w:rsidR="00386F35" w:rsidRPr="00386F35">
        <w:rPr>
          <w:rFonts w:ascii="Times New Roman" w:hAnsi="Times New Roman" w:cs="Times New Roman"/>
          <w:i w:val="0"/>
          <w:color w:val="auto"/>
          <w:sz w:val="28"/>
          <w:szCs w:val="28"/>
          <w:lang w:val="en-US"/>
        </w:rPr>
        <w:t>Spotify</w:t>
      </w:r>
      <w:r w:rsidRPr="00490C66">
        <w:rPr>
          <w:rFonts w:ascii="Times New Roman" w:hAnsi="Times New Roman" w:cs="Times New Roman"/>
          <w:i w:val="0"/>
          <w:color w:val="auto"/>
          <w:sz w:val="28"/>
          <w:szCs w:val="28"/>
        </w:rPr>
        <w:t>»</w:t>
      </w:r>
      <w:bookmarkStart w:id="389" w:name="_Hlk35789582"/>
      <w:bookmarkStart w:id="390" w:name="_Hlk35789612"/>
    </w:p>
    <w:p w14:paraId="7353F408" w14:textId="1D476264" w:rsidR="0024356D" w:rsidRPr="00612962" w:rsidRDefault="0024356D" w:rsidP="005B2E74">
      <w:pPr>
        <w:pStyle w:val="af4"/>
        <w:ind w:firstLine="708"/>
      </w:pPr>
      <w:r>
        <w:t xml:space="preserve">Проанализировав </w:t>
      </w:r>
      <w:r w:rsidRPr="00E568D1">
        <w:t>«</w:t>
      </w:r>
      <w:r w:rsidR="00386F35" w:rsidRPr="00386F35">
        <w:rPr>
          <w:rFonts w:cs="Times New Roman"/>
          <w:color w:val="auto"/>
          <w:szCs w:val="28"/>
          <w:lang w:val="en-US"/>
        </w:rPr>
        <w:t>Spotify</w:t>
      </w:r>
      <w:r w:rsidRPr="00E568D1">
        <w:t>»</w:t>
      </w:r>
      <w:r w:rsidRPr="00612962">
        <w:t xml:space="preserve">, </w:t>
      </w:r>
      <w:r>
        <w:t>можно выделить основные минусы и плюсы данного программного средства.</w:t>
      </w:r>
    </w:p>
    <w:bookmarkEnd w:id="389"/>
    <w:p w14:paraId="76C5B9E2" w14:textId="77777777" w:rsidR="0024356D" w:rsidRPr="00612962" w:rsidRDefault="0024356D" w:rsidP="005B2E74">
      <w:pPr>
        <w:pStyle w:val="af4"/>
      </w:pPr>
      <w:r w:rsidRPr="00612962">
        <w:t>Основные минусы:</w:t>
      </w:r>
    </w:p>
    <w:p w14:paraId="1A791CE6" w14:textId="43691F5A" w:rsidR="0024356D" w:rsidRDefault="0024356D" w:rsidP="00D64B1F">
      <w:pPr>
        <w:pStyle w:val="af4"/>
        <w:numPr>
          <w:ilvl w:val="0"/>
          <w:numId w:val="4"/>
        </w:numPr>
        <w:tabs>
          <w:tab w:val="left" w:pos="1134"/>
        </w:tabs>
        <w:ind w:left="0" w:firstLine="709"/>
      </w:pPr>
      <w:r w:rsidRPr="00C72398">
        <w:t>Ограничения на типы данных и размеры</w:t>
      </w:r>
      <w:r w:rsidR="00BE75D7">
        <w:t>;</w:t>
      </w:r>
    </w:p>
    <w:p w14:paraId="33565888" w14:textId="677A9DC9" w:rsidR="0024356D" w:rsidRDefault="0024356D" w:rsidP="00D64B1F">
      <w:pPr>
        <w:pStyle w:val="af4"/>
        <w:numPr>
          <w:ilvl w:val="0"/>
          <w:numId w:val="4"/>
        </w:numPr>
        <w:tabs>
          <w:tab w:val="left" w:pos="1134"/>
        </w:tabs>
        <w:ind w:left="0" w:firstLine="709"/>
      </w:pPr>
      <w:r w:rsidRPr="00C72398">
        <w:t>Ограниченные аналитические возможности</w:t>
      </w:r>
      <w:r w:rsidR="00BE75D7">
        <w:t>;</w:t>
      </w:r>
    </w:p>
    <w:p w14:paraId="128F1CFF" w14:textId="56A8344B" w:rsidR="0024356D" w:rsidRDefault="0024356D" w:rsidP="00D64B1F">
      <w:pPr>
        <w:pStyle w:val="af4"/>
        <w:numPr>
          <w:ilvl w:val="0"/>
          <w:numId w:val="4"/>
        </w:numPr>
        <w:tabs>
          <w:tab w:val="left" w:pos="1134"/>
        </w:tabs>
        <w:ind w:left="0" w:firstLine="709"/>
      </w:pPr>
      <w:r>
        <w:t>Ограниченн</w:t>
      </w:r>
      <w:r w:rsidR="00BE75D7">
        <w:t>ый функционал бесплатной версии</w:t>
      </w:r>
      <w:r w:rsidR="00EC4BD5">
        <w:t>.</w:t>
      </w:r>
    </w:p>
    <w:bookmarkEnd w:id="390"/>
    <w:p w14:paraId="17580FF9" w14:textId="77777777" w:rsidR="0024356D" w:rsidRDefault="0024356D" w:rsidP="005B2E74">
      <w:pPr>
        <w:pStyle w:val="af4"/>
        <w:ind w:left="709" w:firstLine="0"/>
      </w:pPr>
      <w:r>
        <w:t>Основные плюсы:</w:t>
      </w:r>
    </w:p>
    <w:p w14:paraId="286972D0" w14:textId="623E56D5" w:rsidR="0024356D" w:rsidRDefault="0024356D" w:rsidP="00D64B1F">
      <w:pPr>
        <w:pStyle w:val="af4"/>
        <w:numPr>
          <w:ilvl w:val="0"/>
          <w:numId w:val="6"/>
        </w:numPr>
        <w:tabs>
          <w:tab w:val="left" w:pos="1134"/>
        </w:tabs>
        <w:ind w:left="0" w:firstLine="709"/>
      </w:pPr>
      <w:r>
        <w:t>Огромное хранилище</w:t>
      </w:r>
      <w:r w:rsidRPr="00496F5B">
        <w:t xml:space="preserve"> </w:t>
      </w:r>
      <w:r w:rsidR="00386F35">
        <w:t>песен</w:t>
      </w:r>
      <w:r w:rsidR="00BE75D7">
        <w:t>;</w:t>
      </w:r>
    </w:p>
    <w:p w14:paraId="7066679B" w14:textId="58D59A62" w:rsidR="0024356D" w:rsidRPr="00E85847" w:rsidRDefault="0024356D" w:rsidP="00D64B1F">
      <w:pPr>
        <w:pStyle w:val="af4"/>
        <w:numPr>
          <w:ilvl w:val="0"/>
          <w:numId w:val="6"/>
        </w:numPr>
        <w:ind w:left="0" w:firstLine="709"/>
      </w:pPr>
      <w:r>
        <w:t xml:space="preserve">Эффективный функционал для </w:t>
      </w:r>
      <w:r w:rsidR="002908B2">
        <w:t>прослушивания</w:t>
      </w:r>
      <w:r w:rsidR="00BE75D7">
        <w:t>;</w:t>
      </w:r>
    </w:p>
    <w:p w14:paraId="23A1A18B" w14:textId="31939B2B" w:rsidR="0024356D" w:rsidRPr="00FA6340" w:rsidRDefault="0024356D" w:rsidP="00D64B1F">
      <w:pPr>
        <w:pStyle w:val="af4"/>
        <w:numPr>
          <w:ilvl w:val="0"/>
          <w:numId w:val="6"/>
        </w:numPr>
        <w:ind w:left="0" w:firstLine="709"/>
      </w:pPr>
      <w:r>
        <w:t xml:space="preserve">Процедуры для </w:t>
      </w:r>
      <w:r w:rsidRPr="00496F5B">
        <w:t xml:space="preserve"> поиск</w:t>
      </w:r>
      <w:r>
        <w:t xml:space="preserve">а </w:t>
      </w:r>
      <w:r w:rsidRPr="00496F5B">
        <w:t>и фильтраци</w:t>
      </w:r>
      <w:r>
        <w:t>и</w:t>
      </w:r>
      <w:r w:rsidR="00EC4BD5">
        <w:t>.</w:t>
      </w:r>
    </w:p>
    <w:p w14:paraId="0ABF0B45" w14:textId="002940FE" w:rsidR="0024356D" w:rsidRPr="005F74E8" w:rsidRDefault="00822B70" w:rsidP="00840E82">
      <w:pPr>
        <w:pStyle w:val="afb"/>
      </w:pPr>
      <w:bookmarkStart w:id="391" w:name="_Toc162922516"/>
      <w:bookmarkStart w:id="392" w:name="_Toc185286450"/>
      <w:bookmarkStart w:id="393" w:name="_Toc185345464"/>
      <w:r w:rsidRPr="005F74E8">
        <w:rPr>
          <w:rStyle w:val="20"/>
          <w:rFonts w:ascii="Times New Roman" w:hAnsi="Times New Roman" w:cs="Times New Roman"/>
          <w:bCs/>
          <w:color w:val="auto"/>
          <w:sz w:val="28"/>
          <w:szCs w:val="28"/>
        </w:rPr>
        <w:t xml:space="preserve">1.2.2 </w:t>
      </w:r>
      <w:r w:rsidR="0024356D" w:rsidRPr="005F74E8">
        <w:rPr>
          <w:rStyle w:val="20"/>
          <w:rFonts w:ascii="Times New Roman" w:hAnsi="Times New Roman" w:cs="Times New Roman"/>
          <w:bCs/>
          <w:color w:val="auto"/>
          <w:sz w:val="28"/>
          <w:szCs w:val="28"/>
        </w:rPr>
        <w:t>Аналог «</w:t>
      </w:r>
      <w:r w:rsidR="001823AD" w:rsidRPr="005F74E8">
        <w:rPr>
          <w:rStyle w:val="20"/>
          <w:rFonts w:ascii="Times New Roman" w:hAnsi="Times New Roman" w:cs="Times New Roman"/>
          <w:bCs/>
          <w:color w:val="auto"/>
          <w:sz w:val="28"/>
          <w:szCs w:val="28"/>
        </w:rPr>
        <w:t>Яндекс Музыка</w:t>
      </w:r>
      <w:r w:rsidR="0024356D" w:rsidRPr="005F74E8">
        <w:rPr>
          <w:rStyle w:val="20"/>
          <w:rFonts w:ascii="Times New Roman" w:hAnsi="Times New Roman" w:cs="Times New Roman"/>
          <w:bCs/>
          <w:color w:val="auto"/>
          <w:sz w:val="28"/>
          <w:szCs w:val="28"/>
        </w:rPr>
        <w:t>»</w:t>
      </w:r>
      <w:bookmarkEnd w:id="391"/>
      <w:bookmarkEnd w:id="392"/>
      <w:bookmarkEnd w:id="393"/>
    </w:p>
    <w:p w14:paraId="381E9D6F" w14:textId="001F598B" w:rsidR="001823AD" w:rsidRDefault="0024356D" w:rsidP="00BE75D7">
      <w:pPr>
        <w:pStyle w:val="af4"/>
        <w:ind w:firstLine="0"/>
        <w:rPr>
          <w:ins w:id="394" w:author="Учетная запись Майкрософт" w:date="2024-12-17T14:37:00Z"/>
          <w:rFonts w:cs="Times New Roman"/>
          <w:szCs w:val="28"/>
        </w:rPr>
      </w:pPr>
      <w:r>
        <w:rPr>
          <w:rFonts w:cs="Times New Roman"/>
          <w:szCs w:val="28"/>
        </w:rPr>
        <w:lastRenderedPageBreak/>
        <w:tab/>
      </w:r>
      <w:r w:rsidR="00BE75D7">
        <w:rPr>
          <w:rFonts w:cs="Times New Roman"/>
          <w:szCs w:val="28"/>
        </w:rPr>
        <w:t xml:space="preserve">Яндекс Музыка </w:t>
      </w:r>
      <w:r w:rsidR="00BE75D7">
        <w:rPr>
          <w:rFonts w:cs="Times New Roman"/>
          <w:szCs w:val="28"/>
        </w:rPr>
        <w:sym w:font="Symbol" w:char="F02D"/>
      </w:r>
      <w:r w:rsidR="00BE75D7">
        <w:rPr>
          <w:rFonts w:cs="Times New Roman"/>
          <w:szCs w:val="28"/>
        </w:rPr>
        <w:t xml:space="preserve"> </w:t>
      </w:r>
      <w:r w:rsidR="001823AD" w:rsidRPr="001823AD">
        <w:rPr>
          <w:rFonts w:cs="Times New Roman"/>
          <w:szCs w:val="28"/>
        </w:rPr>
        <w:t>это сервис для поиска и прослушивания музыки с рекомендациями для каждого пользователя</w:t>
      </w:r>
      <w:ins w:id="395" w:author="Учетная запись Майкрософт" w:date="2024-12-17T15:17:00Z">
        <w:r w:rsidR="0007762C" w:rsidRPr="001C7882">
          <w:rPr>
            <w:rFonts w:cs="Times New Roman"/>
            <w:szCs w:val="28"/>
            <w:rPrChange w:id="396" w:author="Учетная запись Майкрософт" w:date="2024-12-17T15:18:00Z">
              <w:rPr>
                <w:rFonts w:cs="Times New Roman"/>
                <w:szCs w:val="28"/>
                <w:lang w:val="en-US"/>
              </w:rPr>
            </w:rPrChange>
          </w:rPr>
          <w:t xml:space="preserve"> [</w:t>
        </w:r>
      </w:ins>
      <w:ins w:id="397" w:author="Учетная запись Майкрософт" w:date="2024-12-17T15:18:00Z">
        <w:r w:rsidR="0007762C" w:rsidRPr="001C7882">
          <w:rPr>
            <w:rFonts w:cs="Times New Roman"/>
            <w:szCs w:val="28"/>
            <w:rPrChange w:id="398" w:author="Учетная запись Майкрософт" w:date="2024-12-17T15:18:00Z">
              <w:rPr>
                <w:rFonts w:cs="Times New Roman"/>
                <w:szCs w:val="28"/>
                <w:lang w:val="en-US"/>
              </w:rPr>
            </w:rPrChange>
          </w:rPr>
          <w:t>2</w:t>
        </w:r>
      </w:ins>
      <w:ins w:id="399" w:author="Учетная запись Майкрософт" w:date="2024-12-17T15:17:00Z">
        <w:r w:rsidR="0007762C" w:rsidRPr="001C7882">
          <w:rPr>
            <w:rFonts w:cs="Times New Roman"/>
            <w:szCs w:val="28"/>
            <w:rPrChange w:id="400" w:author="Учетная запись Майкрософт" w:date="2024-12-17T15:18:00Z">
              <w:rPr>
                <w:rFonts w:cs="Times New Roman"/>
                <w:szCs w:val="28"/>
                <w:lang w:val="en-US"/>
              </w:rPr>
            </w:rPrChange>
          </w:rPr>
          <w:t>]</w:t>
        </w:r>
      </w:ins>
      <w:r w:rsidR="001823AD" w:rsidRPr="001823AD">
        <w:rPr>
          <w:rFonts w:cs="Times New Roman"/>
          <w:szCs w:val="28"/>
        </w:rPr>
        <w:t xml:space="preserve">. Для некоторых стран сервис доступен без подписки, после оплаты подписки Музыкой можно пользоваться по всему миру. </w:t>
      </w:r>
    </w:p>
    <w:p w14:paraId="2F431DA9" w14:textId="52040D6C" w:rsidR="00E443B7" w:rsidRDefault="00E443B7">
      <w:pPr>
        <w:pStyle w:val="af4"/>
        <w:rPr>
          <w:rFonts w:cs="Times New Roman"/>
          <w:szCs w:val="28"/>
        </w:rPr>
        <w:pPrChange w:id="401" w:author="Учетная запись Майкрософт" w:date="2024-12-17T14:37:00Z">
          <w:pPr>
            <w:pStyle w:val="af4"/>
            <w:ind w:firstLine="0"/>
          </w:pPr>
        </w:pPrChange>
      </w:pPr>
      <w:ins w:id="402" w:author="Учетная запись Майкрософт" w:date="2024-12-17T14:37:00Z">
        <w:r>
          <w:t xml:space="preserve">Наличие множества подкастов дополняет аудиоопыт пользователей. Однако, реклама без подписки и отсутствие возможности скачивания треков для прослушивания офлайн </w:t>
        </w:r>
      </w:ins>
      <w:ins w:id="403" w:author="Учетная запись Майкрософт" w:date="2024-12-17T14:38:00Z">
        <w:r>
          <w:t>являются</w:t>
        </w:r>
      </w:ins>
      <w:ins w:id="404" w:author="Учетная запись Майкрософт" w:date="2024-12-17T14:37:00Z">
        <w:r>
          <w:t xml:space="preserve"> недостатками, которые ухудшают общее впечатление от использования сервиса.</w:t>
        </w:r>
      </w:ins>
    </w:p>
    <w:p w14:paraId="4BCB0193" w14:textId="77777777" w:rsidR="003B5CA1" w:rsidRDefault="0024356D">
      <w:pPr>
        <w:pStyle w:val="af4"/>
        <w:spacing w:before="240" w:after="120"/>
        <w:ind w:firstLine="0"/>
        <w:jc w:val="center"/>
        <w:rPr>
          <w:rFonts w:cs="Times New Roman"/>
          <w:szCs w:val="28"/>
        </w:rPr>
        <w:pPrChange w:id="405" w:author="Маргарита Савельева" w:date="2024-12-17T23:22:00Z">
          <w:pPr>
            <w:pStyle w:val="af4"/>
            <w:spacing w:before="240" w:after="240"/>
            <w:ind w:firstLine="0"/>
          </w:pPr>
        </w:pPrChange>
      </w:pPr>
      <w:r w:rsidRPr="00B127B0">
        <w:rPr>
          <w:noProof/>
          <w:lang w:eastAsia="ru-RU"/>
        </w:rPr>
        <w:drawing>
          <wp:inline distT="0" distB="0" distL="0" distR="0" wp14:anchorId="3738B7B9" wp14:editId="4C8968AF">
            <wp:extent cx="5227320" cy="251251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7020" cy="2574850"/>
                    </a:xfrm>
                    <a:prstGeom prst="rect">
                      <a:avLst/>
                    </a:prstGeom>
                  </pic:spPr>
                </pic:pic>
              </a:graphicData>
            </a:graphic>
          </wp:inline>
        </w:drawing>
      </w:r>
    </w:p>
    <w:p w14:paraId="0E5D0832" w14:textId="00D9C059" w:rsidR="0024356D" w:rsidRPr="003B5CA1" w:rsidRDefault="00BE75D7">
      <w:pPr>
        <w:pStyle w:val="af4"/>
        <w:spacing w:before="120" w:after="280"/>
        <w:ind w:firstLine="0"/>
        <w:jc w:val="center"/>
        <w:pPrChange w:id="406" w:author="Маргарита Савельева" w:date="2024-12-17T23:22:00Z">
          <w:pPr>
            <w:pStyle w:val="af4"/>
            <w:spacing w:before="240" w:after="280"/>
            <w:ind w:firstLine="0"/>
            <w:jc w:val="center"/>
          </w:pPr>
        </w:pPrChange>
      </w:pPr>
      <w:r>
        <w:rPr>
          <w:rFonts w:cs="Times New Roman"/>
          <w:szCs w:val="28"/>
        </w:rPr>
        <w:t>Рисунок 1.</w:t>
      </w:r>
      <w:r w:rsidR="003B5CA1">
        <w:rPr>
          <w:rFonts w:cs="Times New Roman"/>
          <w:szCs w:val="28"/>
        </w:rPr>
        <w:t>2</w:t>
      </w:r>
      <w:r w:rsidR="0024356D" w:rsidRPr="00A37E59">
        <w:rPr>
          <w:rFonts w:cs="Times New Roman"/>
          <w:szCs w:val="28"/>
        </w:rPr>
        <w:t xml:space="preserve"> – Сайт «</w:t>
      </w:r>
      <w:r w:rsidR="0028215D" w:rsidRPr="0028215D">
        <w:rPr>
          <w:rFonts w:cs="Times New Roman"/>
          <w:szCs w:val="28"/>
        </w:rPr>
        <w:t>Яндекс Музыка</w:t>
      </w:r>
      <w:r w:rsidR="0024356D" w:rsidRPr="00A37E59">
        <w:rPr>
          <w:rFonts w:cs="Times New Roman"/>
          <w:szCs w:val="28"/>
        </w:rPr>
        <w:t>»</w:t>
      </w:r>
    </w:p>
    <w:p w14:paraId="22102D7F" w14:textId="77FE11AA" w:rsidR="0024356D" w:rsidRPr="00A4454E" w:rsidRDefault="0024356D" w:rsidP="005B2E74">
      <w:pPr>
        <w:spacing w:after="0" w:line="240" w:lineRule="auto"/>
        <w:ind w:firstLine="708"/>
        <w:jc w:val="both"/>
        <w:rPr>
          <w:color w:val="000000" w:themeColor="text1"/>
        </w:rPr>
      </w:pPr>
      <w:r w:rsidRPr="00A4454E">
        <w:rPr>
          <w:color w:val="000000" w:themeColor="text1"/>
        </w:rPr>
        <w:t>Проанализировав «</w:t>
      </w:r>
      <w:r w:rsidR="0028215D" w:rsidRPr="001823AD">
        <w:rPr>
          <w:rFonts w:cs="Times New Roman"/>
          <w:szCs w:val="28"/>
        </w:rPr>
        <w:t>Яндекс Музыка</w:t>
      </w:r>
      <w:r w:rsidRPr="00A4454E">
        <w:rPr>
          <w:color w:val="000000" w:themeColor="text1"/>
        </w:rPr>
        <w:t>», можно выделить её основные минусы</w:t>
      </w:r>
      <w:r>
        <w:rPr>
          <w:color w:val="000000" w:themeColor="text1"/>
        </w:rPr>
        <w:t xml:space="preserve"> и плюсы</w:t>
      </w:r>
      <w:r w:rsidRPr="00A4454E">
        <w:rPr>
          <w:color w:val="000000" w:themeColor="text1"/>
        </w:rPr>
        <w:t>.</w:t>
      </w:r>
    </w:p>
    <w:p w14:paraId="61AE37FA" w14:textId="77777777" w:rsidR="0024356D" w:rsidRDefault="0024356D" w:rsidP="005B2E74">
      <w:pPr>
        <w:pStyle w:val="af4"/>
      </w:pPr>
      <w:r w:rsidRPr="00612962">
        <w:t>Основные минусы:</w:t>
      </w:r>
    </w:p>
    <w:p w14:paraId="27E79EAD" w14:textId="7B92F5D7" w:rsidR="006B3FB2" w:rsidRPr="005365B3" w:rsidRDefault="006B3FB2" w:rsidP="006B3FB2">
      <w:pPr>
        <w:numPr>
          <w:ilvl w:val="0"/>
          <w:numId w:val="4"/>
        </w:numPr>
        <w:spacing w:after="0" w:line="240" w:lineRule="auto"/>
        <w:ind w:left="0" w:firstLine="709"/>
        <w:jc w:val="both"/>
        <w:rPr>
          <w:color w:val="000000" w:themeColor="text1"/>
          <w:szCs w:val="28"/>
        </w:rPr>
      </w:pPr>
      <w:r w:rsidRPr="005365B3">
        <w:rPr>
          <w:color w:val="000000" w:themeColor="text1"/>
          <w:szCs w:val="28"/>
        </w:rPr>
        <w:t>Без подписки на «Яндек</w:t>
      </w:r>
      <w:r w:rsidR="00BE75D7">
        <w:rPr>
          <w:color w:val="000000" w:themeColor="text1"/>
          <w:szCs w:val="28"/>
        </w:rPr>
        <w:t>с Плюс» на экране много рекламы;</w:t>
      </w:r>
    </w:p>
    <w:p w14:paraId="7BBF1A8D" w14:textId="1D5DFF19" w:rsidR="006B3FB2" w:rsidRPr="005365B3" w:rsidRDefault="006B3FB2" w:rsidP="006B3FB2">
      <w:pPr>
        <w:numPr>
          <w:ilvl w:val="0"/>
          <w:numId w:val="4"/>
        </w:numPr>
        <w:spacing w:after="0" w:line="240" w:lineRule="auto"/>
        <w:ind w:left="0" w:firstLine="709"/>
        <w:jc w:val="both"/>
        <w:rPr>
          <w:color w:val="000000" w:themeColor="text1"/>
          <w:szCs w:val="28"/>
        </w:rPr>
      </w:pPr>
      <w:r w:rsidRPr="005365B3">
        <w:rPr>
          <w:color w:val="000000" w:themeColor="text1"/>
          <w:szCs w:val="28"/>
        </w:rPr>
        <w:t>Без подписки на «Яндекс Плюс» во время прослушива</w:t>
      </w:r>
      <w:r w:rsidR="00BE75D7">
        <w:rPr>
          <w:color w:val="000000" w:themeColor="text1"/>
          <w:szCs w:val="28"/>
        </w:rPr>
        <w:t>ния будет проигрываться реклама;</w:t>
      </w:r>
    </w:p>
    <w:p w14:paraId="6D6A8CE7" w14:textId="25E0527E" w:rsidR="006B3FB2" w:rsidRPr="005365B3" w:rsidRDefault="006B3FB2" w:rsidP="006B3FB2">
      <w:pPr>
        <w:numPr>
          <w:ilvl w:val="0"/>
          <w:numId w:val="4"/>
        </w:numPr>
        <w:spacing w:after="0" w:line="240" w:lineRule="auto"/>
        <w:ind w:left="0" w:firstLine="709"/>
        <w:jc w:val="both"/>
        <w:rPr>
          <w:szCs w:val="28"/>
        </w:rPr>
      </w:pPr>
      <w:r w:rsidRPr="005365B3">
        <w:rPr>
          <w:color w:val="000000" w:themeColor="text1"/>
          <w:szCs w:val="28"/>
        </w:rPr>
        <w:t>Нель</w:t>
      </w:r>
      <w:r w:rsidR="00BE75D7">
        <w:rPr>
          <w:color w:val="000000" w:themeColor="text1"/>
          <w:szCs w:val="28"/>
        </w:rPr>
        <w:t>зя скачать музыку на устройство</w:t>
      </w:r>
      <w:r w:rsidR="00EC4BD5">
        <w:rPr>
          <w:color w:val="000000" w:themeColor="text1"/>
          <w:szCs w:val="28"/>
        </w:rPr>
        <w:t>.</w:t>
      </w:r>
    </w:p>
    <w:p w14:paraId="2CC92A73" w14:textId="77777777" w:rsidR="0024356D" w:rsidRDefault="0024356D" w:rsidP="005B2E74">
      <w:pPr>
        <w:pStyle w:val="af4"/>
        <w:ind w:left="709" w:firstLine="0"/>
      </w:pPr>
      <w:r>
        <w:t>Основные плюсы:</w:t>
      </w:r>
    </w:p>
    <w:p w14:paraId="78151496" w14:textId="7E13A2DA" w:rsidR="006B3FB2" w:rsidRPr="005365B3" w:rsidRDefault="006B3FB2" w:rsidP="006B3FB2">
      <w:pPr>
        <w:numPr>
          <w:ilvl w:val="0"/>
          <w:numId w:val="4"/>
        </w:numPr>
        <w:tabs>
          <w:tab w:val="left" w:pos="1134"/>
        </w:tabs>
        <w:spacing w:after="0" w:line="240" w:lineRule="auto"/>
        <w:ind w:left="0" w:firstLine="709"/>
        <w:jc w:val="both"/>
        <w:rPr>
          <w:color w:val="000000" w:themeColor="text1"/>
          <w:szCs w:val="28"/>
        </w:rPr>
      </w:pPr>
      <w:bookmarkStart w:id="407" w:name="_Toc21984"/>
      <w:r w:rsidRPr="005365B3">
        <w:rPr>
          <w:color w:val="000000" w:themeColor="text1"/>
          <w:szCs w:val="28"/>
        </w:rPr>
        <w:t>Наличие мобильного приложения</w:t>
      </w:r>
      <w:r w:rsidR="00BE75D7">
        <w:rPr>
          <w:color w:val="000000" w:themeColor="text1"/>
          <w:szCs w:val="28"/>
        </w:rPr>
        <w:t>;</w:t>
      </w:r>
    </w:p>
    <w:p w14:paraId="5BC3B3FA" w14:textId="0178391C" w:rsidR="006B3FB2" w:rsidRPr="005365B3" w:rsidRDefault="006B3FB2" w:rsidP="006B3FB2">
      <w:pPr>
        <w:numPr>
          <w:ilvl w:val="0"/>
          <w:numId w:val="4"/>
        </w:numPr>
        <w:tabs>
          <w:tab w:val="left" w:pos="1134"/>
        </w:tabs>
        <w:spacing w:after="0" w:line="240" w:lineRule="auto"/>
        <w:ind w:left="0" w:firstLine="709"/>
        <w:jc w:val="both"/>
        <w:rPr>
          <w:color w:val="000000" w:themeColor="text1"/>
          <w:szCs w:val="28"/>
        </w:rPr>
      </w:pPr>
      <w:r w:rsidRPr="005365B3">
        <w:rPr>
          <w:color w:val="000000" w:themeColor="text1"/>
          <w:szCs w:val="28"/>
        </w:rPr>
        <w:t>Удобный интерфейс</w:t>
      </w:r>
      <w:r w:rsidR="00BE75D7">
        <w:rPr>
          <w:color w:val="000000" w:themeColor="text1"/>
          <w:szCs w:val="28"/>
        </w:rPr>
        <w:t>;</w:t>
      </w:r>
    </w:p>
    <w:p w14:paraId="7DDC76D3" w14:textId="4EFBAFFC" w:rsidR="006B3FB2" w:rsidRPr="005365B3" w:rsidRDefault="006B3FB2" w:rsidP="006B3FB2">
      <w:pPr>
        <w:numPr>
          <w:ilvl w:val="0"/>
          <w:numId w:val="4"/>
        </w:numPr>
        <w:tabs>
          <w:tab w:val="left" w:pos="1134"/>
        </w:tabs>
        <w:spacing w:after="0" w:line="240" w:lineRule="auto"/>
        <w:ind w:left="0" w:firstLine="709"/>
        <w:jc w:val="both"/>
        <w:rPr>
          <w:color w:val="000000" w:themeColor="text1"/>
          <w:szCs w:val="28"/>
        </w:rPr>
      </w:pPr>
      <w:r w:rsidRPr="005365B3">
        <w:rPr>
          <w:color w:val="000000" w:themeColor="text1"/>
          <w:szCs w:val="28"/>
        </w:rPr>
        <w:t>Различные плейлисты, с подборка</w:t>
      </w:r>
      <w:r w:rsidR="00BE75D7">
        <w:rPr>
          <w:color w:val="000000" w:themeColor="text1"/>
          <w:szCs w:val="28"/>
        </w:rPr>
        <w:t>ми музыки по вкусу пользователя;</w:t>
      </w:r>
    </w:p>
    <w:p w14:paraId="0DC78A45" w14:textId="50452E54" w:rsidR="006B3FB2" w:rsidRDefault="006B3FB2" w:rsidP="006B3FB2">
      <w:pPr>
        <w:numPr>
          <w:ilvl w:val="0"/>
          <w:numId w:val="4"/>
        </w:numPr>
        <w:tabs>
          <w:tab w:val="left" w:pos="1134"/>
        </w:tabs>
        <w:spacing w:after="0" w:line="240" w:lineRule="auto"/>
        <w:ind w:left="0" w:firstLine="709"/>
        <w:jc w:val="both"/>
        <w:rPr>
          <w:ins w:id="408" w:author="Учетная запись Майкрософт" w:date="2024-12-17T14:24:00Z"/>
          <w:color w:val="000000" w:themeColor="text1"/>
          <w:szCs w:val="28"/>
        </w:rPr>
      </w:pPr>
      <w:r w:rsidRPr="005365B3">
        <w:rPr>
          <w:color w:val="000000" w:themeColor="text1"/>
          <w:szCs w:val="28"/>
        </w:rPr>
        <w:t>Множество подкастов для прослушивания</w:t>
      </w:r>
      <w:r w:rsidR="00EC4BD5">
        <w:rPr>
          <w:color w:val="000000" w:themeColor="text1"/>
          <w:szCs w:val="28"/>
        </w:rPr>
        <w:t>.</w:t>
      </w:r>
    </w:p>
    <w:p w14:paraId="5141649E" w14:textId="77777777" w:rsidR="00AA43AF" w:rsidRDefault="00606270">
      <w:pPr>
        <w:pStyle w:val="afb"/>
        <w:numPr>
          <w:ilvl w:val="2"/>
          <w:numId w:val="32"/>
        </w:numPr>
        <w:rPr>
          <w:ins w:id="409" w:author="Учетная запись Майкрософт" w:date="2024-12-17T14:26:00Z"/>
          <w:rStyle w:val="20"/>
          <w:rFonts w:ascii="Times New Roman" w:hAnsi="Times New Roman" w:cs="Times New Roman"/>
          <w:b w:val="0"/>
          <w:bCs/>
          <w:color w:val="auto"/>
          <w:sz w:val="28"/>
          <w:szCs w:val="28"/>
        </w:rPr>
        <w:pPrChange w:id="410" w:author="Учетная запись Майкрософт" w:date="2024-12-17T14:26:00Z">
          <w:pPr>
            <w:pStyle w:val="afb"/>
            <w:numPr>
              <w:numId w:val="4"/>
            </w:numPr>
            <w:ind w:left="1059" w:hanging="349"/>
          </w:pPr>
        </w:pPrChange>
      </w:pPr>
      <w:bookmarkStart w:id="411" w:name="_Toc185345465"/>
      <w:ins w:id="412" w:author="Учетная запись Майкрософт" w:date="2024-12-17T14:24:00Z">
        <w:r w:rsidRPr="005F74E8">
          <w:rPr>
            <w:rStyle w:val="20"/>
            <w:rFonts w:ascii="Times New Roman" w:hAnsi="Times New Roman" w:cs="Times New Roman"/>
            <w:bCs/>
            <w:color w:val="auto"/>
            <w:sz w:val="28"/>
            <w:szCs w:val="28"/>
          </w:rPr>
          <w:t>Аналог «</w:t>
        </w:r>
        <w:r>
          <w:rPr>
            <w:rStyle w:val="20"/>
            <w:rFonts w:ascii="Times New Roman" w:hAnsi="Times New Roman" w:cs="Times New Roman"/>
            <w:bCs/>
            <w:color w:val="auto"/>
            <w:sz w:val="28"/>
            <w:szCs w:val="28"/>
            <w:lang w:val="en-US"/>
          </w:rPr>
          <w:t>SoundCloud</w:t>
        </w:r>
        <w:r w:rsidRPr="005F74E8">
          <w:rPr>
            <w:rStyle w:val="20"/>
            <w:rFonts w:ascii="Times New Roman" w:hAnsi="Times New Roman" w:cs="Times New Roman"/>
            <w:bCs/>
            <w:color w:val="auto"/>
            <w:sz w:val="28"/>
            <w:szCs w:val="28"/>
          </w:rPr>
          <w:t>»</w:t>
        </w:r>
      </w:ins>
      <w:bookmarkEnd w:id="411"/>
    </w:p>
    <w:p w14:paraId="170B3CCE" w14:textId="295B3ABF" w:rsidR="00AA43AF" w:rsidRDefault="00AA43AF">
      <w:pPr>
        <w:pStyle w:val="a8"/>
        <w:rPr>
          <w:ins w:id="413" w:author="Учетная запись Майкрософт" w:date="2024-12-17T14:28:00Z"/>
        </w:rPr>
        <w:pPrChange w:id="414" w:author="Учетная запись Майкрософт" w:date="2024-12-17T14:28:00Z">
          <w:pPr>
            <w:pStyle w:val="afb"/>
            <w:numPr>
              <w:numId w:val="4"/>
            </w:numPr>
            <w:ind w:left="1059" w:hanging="349"/>
          </w:pPr>
        </w:pPrChange>
      </w:pPr>
      <w:ins w:id="415" w:author="Учетная запись Майкрософт" w:date="2024-12-17T14:26:00Z">
        <w:r>
          <w:t>SoundCloud</w:t>
        </w:r>
      </w:ins>
      <w:ins w:id="416" w:author="Учетная запись Майкрософт" w:date="2024-12-17T14:27:00Z">
        <w:r>
          <w:t xml:space="preserve"> </w:t>
        </w:r>
        <w:r>
          <w:sym w:font="Symbol" w:char="F02D"/>
        </w:r>
        <w:r>
          <w:t xml:space="preserve"> сервис</w:t>
        </w:r>
      </w:ins>
      <w:ins w:id="417" w:author="Учетная запись Майкрософт" w:date="2024-12-17T14:26:00Z">
        <w:r>
          <w:t xml:space="preserve"> для прослушивания новой музыки, общения с другими пользователями и размещения собственных треков</w:t>
        </w:r>
      </w:ins>
      <w:ins w:id="418" w:author="Учетная запись Майкрософт" w:date="2024-12-17T15:18:00Z">
        <w:r w:rsidR="007600FC" w:rsidRPr="00061FF0">
          <w:rPr>
            <w:rPrChange w:id="419" w:author="Учетная запись Майкрософт" w:date="2024-12-17T15:19:00Z">
              <w:rPr>
                <w:b w:val="0"/>
                <w:lang w:val="en-US"/>
              </w:rPr>
            </w:rPrChange>
          </w:rPr>
          <w:t xml:space="preserve"> [3]</w:t>
        </w:r>
      </w:ins>
      <w:ins w:id="420" w:author="Учетная запись Майкрософт" w:date="2024-12-17T14:28:00Z">
        <w:r>
          <w:t>.</w:t>
        </w:r>
      </w:ins>
    </w:p>
    <w:p w14:paraId="3D8F4126" w14:textId="77777777" w:rsidR="00E443B7" w:rsidRDefault="00AA43AF">
      <w:pPr>
        <w:pStyle w:val="a8"/>
        <w:rPr>
          <w:ins w:id="421" w:author="Учетная запись Майкрософт" w:date="2024-12-17T14:35:00Z"/>
        </w:rPr>
        <w:pPrChange w:id="422" w:author="Учетная запись Майкрософт" w:date="2024-12-17T14:35:00Z">
          <w:pPr>
            <w:pStyle w:val="afb"/>
            <w:numPr>
              <w:numId w:val="4"/>
            </w:numPr>
            <w:ind w:left="1059" w:hanging="349"/>
          </w:pPr>
        </w:pPrChange>
      </w:pPr>
      <w:ins w:id="423" w:author="Учетная запись Майкрософт" w:date="2024-12-17T14:28:00Z">
        <w:r w:rsidRPr="00AA43AF">
          <w:t xml:space="preserve"> </w:t>
        </w:r>
        <w:r>
          <w:t>SoundCloud акцентирует внимание на социальных функциях, позволяя пользователям комментировать треки, ставить лайки, делиться музыкой и взаимодействовать с другими участниками сообщества, что создает более тесные связи между пользователями и артистами.</w:t>
        </w:r>
      </w:ins>
      <w:ins w:id="424" w:author="Учетная запись Майкрософт" w:date="2024-12-17T14:35:00Z">
        <w:r w:rsidR="00E443B7" w:rsidRPr="00E443B7">
          <w:t xml:space="preserve"> </w:t>
        </w:r>
      </w:ins>
    </w:p>
    <w:p w14:paraId="4D77DF5A" w14:textId="3BC31517" w:rsidR="00AA43AF" w:rsidRDefault="00E443B7">
      <w:pPr>
        <w:pStyle w:val="a8"/>
        <w:spacing w:after="240"/>
        <w:rPr>
          <w:ins w:id="425" w:author="Учетная запись Майкрософт" w:date="2024-12-17T14:28:00Z"/>
        </w:rPr>
        <w:pPrChange w:id="426" w:author="Учетная запись Майкрософт" w:date="2024-12-17T14:29:00Z">
          <w:pPr>
            <w:pStyle w:val="afb"/>
            <w:numPr>
              <w:numId w:val="4"/>
            </w:numPr>
            <w:ind w:left="1059" w:hanging="349"/>
          </w:pPr>
        </w:pPrChange>
      </w:pPr>
      <w:ins w:id="427" w:author="Учетная запись Майкрософт" w:date="2024-12-17T14:35:00Z">
        <w:r>
          <w:lastRenderedPageBreak/>
          <w:t>SoundCloud является популярной платформой для начинающих музыкантов и независимых исполнителей, которые могут загружать свои треки и найти публику для своего творчества.</w:t>
        </w:r>
      </w:ins>
    </w:p>
    <w:p w14:paraId="1D18024D" w14:textId="1BD7C23E" w:rsidR="00AA43AF" w:rsidRDefault="00AA43AF">
      <w:pPr>
        <w:pStyle w:val="a8"/>
        <w:ind w:firstLine="0"/>
        <w:jc w:val="center"/>
        <w:rPr>
          <w:ins w:id="428" w:author="Учетная запись Майкрософт" w:date="2024-12-17T14:29:00Z"/>
          <w:rFonts w:eastAsiaTheme="majorEastAsia"/>
          <w:bCs/>
        </w:rPr>
        <w:pPrChange w:id="429" w:author="Учетная запись Майкрософт" w:date="2024-12-17T14:29:00Z">
          <w:pPr>
            <w:pStyle w:val="afb"/>
            <w:numPr>
              <w:numId w:val="4"/>
            </w:numPr>
            <w:ind w:left="1059" w:hanging="349"/>
          </w:pPr>
        </w:pPrChange>
      </w:pPr>
      <w:ins w:id="430" w:author="Учетная запись Майкрософт" w:date="2024-12-17T14:29:00Z">
        <w:r>
          <w:rPr>
            <w:rFonts w:eastAsiaTheme="majorEastAsia"/>
            <w:bCs/>
            <w:noProof/>
            <w:lang w:eastAsia="ru-RU"/>
          </w:rPr>
          <w:drawing>
            <wp:inline distT="0" distB="0" distL="0" distR="0" wp14:anchorId="3F4397EB" wp14:editId="3FCDAEDF">
              <wp:extent cx="5040630" cy="2891600"/>
              <wp:effectExtent l="19050" t="19050" r="26670" b="234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jpg"/>
                      <pic:cNvPicPr/>
                    </pic:nvPicPr>
                    <pic:blipFill rotWithShape="1">
                      <a:blip r:embed="rId15" cstate="print">
                        <a:extLst>
                          <a:ext uri="{28A0092B-C50C-407E-A947-70E740481C1C}">
                            <a14:useLocalDpi xmlns:a14="http://schemas.microsoft.com/office/drawing/2010/main" val="0"/>
                          </a:ext>
                        </a:extLst>
                      </a:blip>
                      <a:srcRect t="8211"/>
                      <a:stretch/>
                    </pic:blipFill>
                    <pic:spPr bwMode="auto">
                      <a:xfrm>
                        <a:off x="0" y="0"/>
                        <a:ext cx="5068115" cy="2907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1324DE5F" w14:textId="67F36A36" w:rsidR="00AA43AF" w:rsidRPr="003B5CA1" w:rsidRDefault="00AA43AF">
      <w:pPr>
        <w:pStyle w:val="af4"/>
        <w:spacing w:before="120" w:after="280"/>
        <w:ind w:firstLine="0"/>
        <w:jc w:val="center"/>
        <w:rPr>
          <w:ins w:id="431" w:author="Учетная запись Майкрософт" w:date="2024-12-17T14:29:00Z"/>
        </w:rPr>
        <w:pPrChange w:id="432" w:author="Маргарита Савельева" w:date="2024-12-17T23:22:00Z">
          <w:pPr>
            <w:pStyle w:val="af4"/>
            <w:spacing w:before="240" w:after="280"/>
            <w:ind w:firstLine="0"/>
            <w:jc w:val="center"/>
          </w:pPr>
        </w:pPrChange>
      </w:pPr>
      <w:ins w:id="433" w:author="Учетная запись Майкрософт" w:date="2024-12-17T14:29:00Z">
        <w:r>
          <w:rPr>
            <w:rFonts w:cs="Times New Roman"/>
            <w:szCs w:val="28"/>
          </w:rPr>
          <w:t>Рисунок 1.3</w:t>
        </w:r>
        <w:r w:rsidR="001C5025">
          <w:rPr>
            <w:rFonts w:cs="Times New Roman"/>
            <w:szCs w:val="28"/>
          </w:rPr>
          <w:t xml:space="preserve"> – </w:t>
        </w:r>
      </w:ins>
      <w:ins w:id="434" w:author="Учетная запись Майкрософт" w:date="2024-12-17T14:31:00Z">
        <w:r w:rsidR="001C5025">
          <w:rPr>
            <w:rFonts w:cs="Times New Roman"/>
            <w:szCs w:val="28"/>
          </w:rPr>
          <w:t>Интерфейс</w:t>
        </w:r>
      </w:ins>
      <w:ins w:id="435" w:author="Учетная запись Майкрософт" w:date="2024-12-17T14:29:00Z">
        <w:r>
          <w:rPr>
            <w:rFonts w:cs="Times New Roman"/>
            <w:szCs w:val="28"/>
          </w:rPr>
          <w:t xml:space="preserve"> «</w:t>
        </w:r>
        <w:r>
          <w:rPr>
            <w:rFonts w:cs="Times New Roman"/>
            <w:szCs w:val="28"/>
            <w:lang w:val="en-US"/>
          </w:rPr>
          <w:t>SoundCloud</w:t>
        </w:r>
        <w:r w:rsidRPr="00A37E59">
          <w:rPr>
            <w:rFonts w:cs="Times New Roman"/>
            <w:szCs w:val="28"/>
          </w:rPr>
          <w:t>»</w:t>
        </w:r>
      </w:ins>
    </w:p>
    <w:p w14:paraId="0F8BDCF6" w14:textId="1F5BCDCC" w:rsidR="00580D30" w:rsidRPr="00A4454E" w:rsidRDefault="00580D30" w:rsidP="00580D30">
      <w:pPr>
        <w:spacing w:after="0" w:line="240" w:lineRule="auto"/>
        <w:ind w:firstLine="708"/>
        <w:jc w:val="both"/>
        <w:rPr>
          <w:ins w:id="436" w:author="Учетная запись Майкрософт" w:date="2024-12-17T14:30:00Z"/>
          <w:color w:val="000000" w:themeColor="text1"/>
        </w:rPr>
      </w:pPr>
      <w:ins w:id="437" w:author="Учетная запись Майкрософт" w:date="2024-12-17T14:30:00Z">
        <w:r w:rsidRPr="00A4454E">
          <w:rPr>
            <w:color w:val="000000" w:themeColor="text1"/>
          </w:rPr>
          <w:t>Проанализировав «</w:t>
        </w:r>
        <w:r>
          <w:rPr>
            <w:rFonts w:cs="Times New Roman"/>
            <w:szCs w:val="28"/>
            <w:lang w:val="en-US"/>
          </w:rPr>
          <w:t>SoundCloud</w:t>
        </w:r>
        <w:r>
          <w:rPr>
            <w:color w:val="000000" w:themeColor="text1"/>
          </w:rPr>
          <w:t>», можно выделить</w:t>
        </w:r>
        <w:r w:rsidRPr="00A4454E">
          <w:rPr>
            <w:color w:val="000000" w:themeColor="text1"/>
          </w:rPr>
          <w:t xml:space="preserve"> основные минусы</w:t>
        </w:r>
        <w:r>
          <w:rPr>
            <w:color w:val="000000" w:themeColor="text1"/>
          </w:rPr>
          <w:t xml:space="preserve"> и плюсы</w:t>
        </w:r>
        <w:r w:rsidRPr="00A4454E">
          <w:rPr>
            <w:color w:val="000000" w:themeColor="text1"/>
          </w:rPr>
          <w:t>.</w:t>
        </w:r>
      </w:ins>
    </w:p>
    <w:p w14:paraId="03A889A9" w14:textId="77777777" w:rsidR="00580D30" w:rsidRDefault="00580D30" w:rsidP="00580D30">
      <w:pPr>
        <w:pStyle w:val="af4"/>
        <w:rPr>
          <w:ins w:id="438" w:author="Учетная запись Майкрософт" w:date="2024-12-17T14:30:00Z"/>
        </w:rPr>
      </w:pPr>
      <w:ins w:id="439" w:author="Учетная запись Майкрософт" w:date="2024-12-17T14:30:00Z">
        <w:r w:rsidRPr="00612962">
          <w:t>Основные минусы:</w:t>
        </w:r>
      </w:ins>
    </w:p>
    <w:p w14:paraId="73B5C606" w14:textId="7301EE73" w:rsidR="00580D30" w:rsidRPr="005365B3" w:rsidRDefault="001C5025" w:rsidP="00580D30">
      <w:pPr>
        <w:numPr>
          <w:ilvl w:val="0"/>
          <w:numId w:val="4"/>
        </w:numPr>
        <w:spacing w:after="0" w:line="240" w:lineRule="auto"/>
        <w:ind w:left="0" w:firstLine="709"/>
        <w:jc w:val="both"/>
        <w:rPr>
          <w:ins w:id="440" w:author="Учетная запись Майкрософт" w:date="2024-12-17T14:30:00Z"/>
          <w:color w:val="000000" w:themeColor="text1"/>
          <w:szCs w:val="28"/>
        </w:rPr>
      </w:pPr>
      <w:ins w:id="441" w:author="Учетная запись Майкрософт" w:date="2024-12-17T14:30:00Z">
        <w:r>
          <w:rPr>
            <w:color w:val="000000" w:themeColor="text1"/>
            <w:szCs w:val="28"/>
          </w:rPr>
          <w:t>Реклама и ограничения бесплат</w:t>
        </w:r>
      </w:ins>
      <w:ins w:id="442" w:author="Учетная запись Майкрософт" w:date="2024-12-17T14:31:00Z">
        <w:r>
          <w:rPr>
            <w:color w:val="000000" w:themeColor="text1"/>
            <w:szCs w:val="28"/>
          </w:rPr>
          <w:t>ной версии приложения</w:t>
        </w:r>
      </w:ins>
      <w:ins w:id="443" w:author="Учетная запись Майкрософт" w:date="2024-12-17T14:30:00Z">
        <w:r w:rsidR="00580D30">
          <w:rPr>
            <w:color w:val="000000" w:themeColor="text1"/>
            <w:szCs w:val="28"/>
          </w:rPr>
          <w:t>;</w:t>
        </w:r>
      </w:ins>
    </w:p>
    <w:p w14:paraId="1F7AC5C6" w14:textId="3B6521F8" w:rsidR="00580D30" w:rsidRPr="005365B3" w:rsidRDefault="001C5025" w:rsidP="00580D30">
      <w:pPr>
        <w:numPr>
          <w:ilvl w:val="0"/>
          <w:numId w:val="4"/>
        </w:numPr>
        <w:spacing w:after="0" w:line="240" w:lineRule="auto"/>
        <w:ind w:left="0" w:firstLine="709"/>
        <w:jc w:val="both"/>
        <w:rPr>
          <w:ins w:id="444" w:author="Учетная запись Майкрософт" w:date="2024-12-17T14:30:00Z"/>
          <w:color w:val="000000" w:themeColor="text1"/>
          <w:szCs w:val="28"/>
        </w:rPr>
      </w:pPr>
      <w:ins w:id="445" w:author="Учетная запись Майкрософт" w:date="2024-12-17T14:31:00Z">
        <w:r>
          <w:rPr>
            <w:color w:val="000000" w:themeColor="text1"/>
            <w:szCs w:val="28"/>
          </w:rPr>
          <w:t>Качество звука н</w:t>
        </w:r>
      </w:ins>
      <w:ins w:id="446" w:author="Учетная запись Майкрософт" w:date="2024-12-17T14:32:00Z">
        <w:r>
          <w:rPr>
            <w:color w:val="000000" w:themeColor="text1"/>
            <w:szCs w:val="28"/>
          </w:rPr>
          <w:t>иже чем на других платформах</w:t>
        </w:r>
      </w:ins>
      <w:ins w:id="447" w:author="Учетная запись Майкрософт" w:date="2024-12-17T14:30:00Z">
        <w:r w:rsidR="00580D30">
          <w:rPr>
            <w:color w:val="000000" w:themeColor="text1"/>
            <w:szCs w:val="28"/>
          </w:rPr>
          <w:t>;</w:t>
        </w:r>
      </w:ins>
    </w:p>
    <w:p w14:paraId="4401FE7E" w14:textId="7BAD0930" w:rsidR="00580D30" w:rsidRPr="005365B3" w:rsidRDefault="001C5025" w:rsidP="00580D30">
      <w:pPr>
        <w:numPr>
          <w:ilvl w:val="0"/>
          <w:numId w:val="4"/>
        </w:numPr>
        <w:spacing w:after="0" w:line="240" w:lineRule="auto"/>
        <w:ind w:left="0" w:firstLine="709"/>
        <w:jc w:val="both"/>
        <w:rPr>
          <w:ins w:id="448" w:author="Учетная запись Майкрософт" w:date="2024-12-17T14:30:00Z"/>
          <w:szCs w:val="28"/>
        </w:rPr>
      </w:pPr>
      <w:ins w:id="449" w:author="Учетная запись Майкрософт" w:date="2024-12-17T14:32:00Z">
        <w:r>
          <w:rPr>
            <w:color w:val="000000" w:themeColor="text1"/>
            <w:szCs w:val="28"/>
          </w:rPr>
          <w:t>Некоторые аудиозаписи могут быть недоступны из-за ограничений лицензии</w:t>
        </w:r>
      </w:ins>
      <w:ins w:id="450" w:author="Учетная запись Майкрософт" w:date="2024-12-17T14:30:00Z">
        <w:r w:rsidR="00580D30">
          <w:rPr>
            <w:color w:val="000000" w:themeColor="text1"/>
            <w:szCs w:val="28"/>
          </w:rPr>
          <w:t>.</w:t>
        </w:r>
      </w:ins>
    </w:p>
    <w:p w14:paraId="1B8CFF24" w14:textId="77777777" w:rsidR="00580D30" w:rsidRDefault="00580D30" w:rsidP="00580D30">
      <w:pPr>
        <w:pStyle w:val="af4"/>
        <w:ind w:left="709" w:firstLine="0"/>
        <w:rPr>
          <w:ins w:id="451" w:author="Учетная запись Майкрософт" w:date="2024-12-17T14:30:00Z"/>
        </w:rPr>
      </w:pPr>
      <w:ins w:id="452" w:author="Учетная запись Майкрософт" w:date="2024-12-17T14:30:00Z">
        <w:r>
          <w:t>Основные плюсы:</w:t>
        </w:r>
      </w:ins>
    </w:p>
    <w:p w14:paraId="0B24D9FA" w14:textId="235EB98C" w:rsidR="00580D30" w:rsidRPr="00B70BDA" w:rsidRDefault="001C5025" w:rsidP="00580D30">
      <w:pPr>
        <w:numPr>
          <w:ilvl w:val="0"/>
          <w:numId w:val="4"/>
        </w:numPr>
        <w:tabs>
          <w:tab w:val="left" w:pos="1134"/>
        </w:tabs>
        <w:spacing w:after="0" w:line="240" w:lineRule="auto"/>
        <w:ind w:left="0" w:firstLine="709"/>
        <w:jc w:val="both"/>
        <w:rPr>
          <w:ins w:id="453" w:author="Учетная запись Майкрософт" w:date="2024-12-17T14:30:00Z"/>
          <w:color w:val="000000" w:themeColor="text1"/>
          <w:spacing w:val="-4"/>
          <w:szCs w:val="28"/>
          <w:rPrChange w:id="454" w:author="Маргарита Савельева" w:date="2024-12-17T23:22:00Z">
            <w:rPr>
              <w:ins w:id="455" w:author="Учетная запись Майкрософт" w:date="2024-12-17T14:30:00Z"/>
              <w:color w:val="000000" w:themeColor="text1"/>
              <w:szCs w:val="28"/>
            </w:rPr>
          </w:rPrChange>
        </w:rPr>
      </w:pPr>
      <w:ins w:id="456" w:author="Учетная запись Майкрософт" w:date="2024-12-17T14:32:00Z">
        <w:r w:rsidRPr="00B70BDA">
          <w:rPr>
            <w:spacing w:val="-4"/>
            <w:rPrChange w:id="457" w:author="Маргарита Савельева" w:date="2024-12-17T23:22:00Z">
              <w:rPr/>
            </w:rPrChange>
          </w:rPr>
          <w:t>SoundCloud предлагает огромное количество треков различных жанров</w:t>
        </w:r>
      </w:ins>
      <w:ins w:id="458" w:author="Учетная запись Майкрософт" w:date="2024-12-17T14:30:00Z">
        <w:r w:rsidR="00580D30" w:rsidRPr="00B70BDA">
          <w:rPr>
            <w:color w:val="000000" w:themeColor="text1"/>
            <w:spacing w:val="-4"/>
            <w:szCs w:val="28"/>
            <w:rPrChange w:id="459" w:author="Маргарита Савельева" w:date="2024-12-17T23:22:00Z">
              <w:rPr>
                <w:color w:val="000000" w:themeColor="text1"/>
                <w:szCs w:val="28"/>
              </w:rPr>
            </w:rPrChange>
          </w:rPr>
          <w:t>;</w:t>
        </w:r>
      </w:ins>
    </w:p>
    <w:p w14:paraId="1FCB13C1" w14:textId="702FC127" w:rsidR="00580D30" w:rsidRPr="005365B3" w:rsidRDefault="001C5025" w:rsidP="00580D30">
      <w:pPr>
        <w:numPr>
          <w:ilvl w:val="0"/>
          <w:numId w:val="4"/>
        </w:numPr>
        <w:tabs>
          <w:tab w:val="left" w:pos="1134"/>
        </w:tabs>
        <w:spacing w:after="0" w:line="240" w:lineRule="auto"/>
        <w:ind w:left="0" w:firstLine="709"/>
        <w:jc w:val="both"/>
        <w:rPr>
          <w:ins w:id="460" w:author="Учетная запись Майкрософт" w:date="2024-12-17T14:30:00Z"/>
          <w:color w:val="000000" w:themeColor="text1"/>
          <w:szCs w:val="28"/>
        </w:rPr>
      </w:pPr>
      <w:ins w:id="461" w:author="Учетная запись Майкрософт" w:date="2024-12-17T14:33:00Z">
        <w:r>
          <w:t>Пользователи могут взаимодействовать с другими пользователями, оставлять комментарии, ставить лайки и репосты, что создает сообщество вокруг музыкального контента</w:t>
        </w:r>
      </w:ins>
      <w:ins w:id="462" w:author="Учетная запись Майкрософт" w:date="2024-12-17T14:30:00Z">
        <w:r w:rsidR="00580D30">
          <w:rPr>
            <w:color w:val="000000" w:themeColor="text1"/>
            <w:szCs w:val="28"/>
          </w:rPr>
          <w:t>;</w:t>
        </w:r>
      </w:ins>
    </w:p>
    <w:p w14:paraId="4CC194FA" w14:textId="63CE87DD" w:rsidR="00580D30" w:rsidRPr="005365B3" w:rsidRDefault="001C5025" w:rsidP="00580D30">
      <w:pPr>
        <w:numPr>
          <w:ilvl w:val="0"/>
          <w:numId w:val="4"/>
        </w:numPr>
        <w:tabs>
          <w:tab w:val="left" w:pos="1134"/>
        </w:tabs>
        <w:spacing w:after="0" w:line="240" w:lineRule="auto"/>
        <w:ind w:left="0" w:firstLine="709"/>
        <w:jc w:val="both"/>
        <w:rPr>
          <w:ins w:id="463" w:author="Учетная запись Майкрософт" w:date="2024-12-17T14:30:00Z"/>
          <w:color w:val="000000" w:themeColor="text1"/>
          <w:szCs w:val="28"/>
        </w:rPr>
      </w:pPr>
      <w:ins w:id="464" w:author="Учетная запись Майкрософт" w:date="2024-12-17T14:33:00Z">
        <w:r>
          <w:t>Интуитивно понятный интерфейс приложения делает его удобным в использовании как для новичков, так и для опытных пользователей</w:t>
        </w:r>
      </w:ins>
      <w:ins w:id="465" w:author="Учетная запись Майкрософт" w:date="2024-12-17T14:30:00Z">
        <w:r w:rsidR="00580D30">
          <w:rPr>
            <w:color w:val="000000" w:themeColor="text1"/>
            <w:szCs w:val="28"/>
          </w:rPr>
          <w:t>;</w:t>
        </w:r>
      </w:ins>
    </w:p>
    <w:p w14:paraId="3EB9CFEC" w14:textId="73606C14" w:rsidR="00606270" w:rsidRPr="005B2FB1" w:rsidRDefault="001C5025">
      <w:pPr>
        <w:numPr>
          <w:ilvl w:val="0"/>
          <w:numId w:val="4"/>
        </w:numPr>
        <w:tabs>
          <w:tab w:val="left" w:pos="1134"/>
        </w:tabs>
        <w:spacing w:after="0" w:line="240" w:lineRule="auto"/>
        <w:ind w:left="0" w:firstLine="709"/>
        <w:jc w:val="both"/>
        <w:rPr>
          <w:color w:val="000000" w:themeColor="text1"/>
          <w:szCs w:val="28"/>
        </w:rPr>
        <w:pPrChange w:id="466" w:author="Учетная запись Майкрософт" w:date="2024-12-17T14:39:00Z">
          <w:pPr>
            <w:numPr>
              <w:numId w:val="4"/>
            </w:numPr>
            <w:tabs>
              <w:tab w:val="left" w:pos="1134"/>
            </w:tabs>
            <w:spacing w:after="0" w:line="240" w:lineRule="auto"/>
            <w:ind w:left="1059" w:firstLine="709"/>
            <w:jc w:val="both"/>
          </w:pPr>
        </w:pPrChange>
      </w:pPr>
      <w:ins w:id="467" w:author="Учетная запись Майкрософт" w:date="2024-12-17T14:33:00Z">
        <w:r>
          <w:t>Артисты могут загружать свои собственные треки на SoundCloud, что способствует распространению их музыкального творчества.</w:t>
        </w:r>
      </w:ins>
    </w:p>
    <w:p w14:paraId="32B02E24" w14:textId="66D6EE89" w:rsidR="00822B70" w:rsidRDefault="003B5CA1" w:rsidP="00EC4BD5">
      <w:pPr>
        <w:pStyle w:val="afb"/>
      </w:pPr>
      <w:bookmarkStart w:id="468" w:name="_Toc32760"/>
      <w:bookmarkStart w:id="469" w:name="_Toc185286451"/>
      <w:bookmarkStart w:id="470" w:name="_Toc185345466"/>
      <w:bookmarkEnd w:id="407"/>
      <w:r>
        <w:t>1.3</w:t>
      </w:r>
      <w:r w:rsidR="00822B70">
        <w:t xml:space="preserve"> Вывод по </w:t>
      </w:r>
      <w:commentRangeStart w:id="471"/>
      <w:r w:rsidR="00822B70">
        <w:t>разделу</w:t>
      </w:r>
      <w:bookmarkEnd w:id="468"/>
      <w:bookmarkEnd w:id="469"/>
      <w:commentRangeEnd w:id="471"/>
      <w:r w:rsidR="00531FD5">
        <w:rPr>
          <w:rStyle w:val="afe"/>
          <w:rFonts w:cstheme="minorBidi"/>
          <w:b w:val="0"/>
        </w:rPr>
        <w:commentReference w:id="471"/>
      </w:r>
      <w:bookmarkEnd w:id="470"/>
    </w:p>
    <w:p w14:paraId="20E0DED1" w14:textId="7EA06E86" w:rsidR="00822B70" w:rsidDel="00B70BDA" w:rsidRDefault="00822B70" w:rsidP="005B2E74">
      <w:pPr>
        <w:spacing w:after="0" w:line="240" w:lineRule="auto"/>
        <w:ind w:firstLine="680"/>
        <w:jc w:val="both"/>
        <w:rPr>
          <w:del w:id="472" w:author="Маргарита Савельева" w:date="2024-12-17T23:23:00Z"/>
          <w:rFonts w:cs="Times New Roman"/>
          <w:szCs w:val="28"/>
        </w:rPr>
      </w:pPr>
      <w:r w:rsidRPr="00900349">
        <w:rPr>
          <w:rFonts w:cs="Times New Roman"/>
          <w:szCs w:val="28"/>
        </w:rPr>
        <w:t>Были проведены исследования аналогичных решений, анализируя их достоинства и недостатки, с целью определения необходимой функциональност</w:t>
      </w:r>
      <w:r>
        <w:rPr>
          <w:rFonts w:cs="Times New Roman"/>
          <w:szCs w:val="28"/>
        </w:rPr>
        <w:t>и</w:t>
      </w:r>
      <w:r w:rsidRPr="00900349">
        <w:rPr>
          <w:rFonts w:cs="Times New Roman"/>
          <w:szCs w:val="28"/>
        </w:rPr>
        <w:t xml:space="preserve">. На основе этого анализа были разработаны функциональные требования, которые являются ключевыми для достижения поставленной цели и создания высококачественного продукта в будущем. </w:t>
      </w:r>
    </w:p>
    <w:p w14:paraId="5306F263" w14:textId="77777777" w:rsidR="0024356D" w:rsidRDefault="0024356D" w:rsidP="005B2E74">
      <w:pPr>
        <w:spacing w:after="0" w:line="240" w:lineRule="auto"/>
        <w:ind w:firstLine="680"/>
        <w:jc w:val="both"/>
        <w:rPr>
          <w:rFonts w:eastAsia="Times New Roman" w:cs="Times New Roman"/>
          <w:szCs w:val="28"/>
        </w:rPr>
      </w:pPr>
      <w:r>
        <w:rPr>
          <w:rFonts w:eastAsia="Times New Roman" w:cs="Times New Roman"/>
          <w:szCs w:val="28"/>
        </w:rPr>
        <w:br w:type="page"/>
      </w:r>
    </w:p>
    <w:p w14:paraId="67EBFAC7" w14:textId="307574EC" w:rsidR="00D4110D" w:rsidRDefault="00D4110D" w:rsidP="00BA438D">
      <w:pPr>
        <w:pStyle w:val="1"/>
        <w:numPr>
          <w:ilvl w:val="0"/>
          <w:numId w:val="32"/>
        </w:numPr>
        <w:tabs>
          <w:tab w:val="left" w:pos="1134"/>
        </w:tabs>
        <w:rPr>
          <w:rStyle w:val="20"/>
          <w:rFonts w:ascii="Times New Roman" w:hAnsi="Times New Roman" w:cs="Times New Roman"/>
          <w:bCs/>
          <w:color w:val="auto"/>
          <w:sz w:val="28"/>
          <w:szCs w:val="28"/>
        </w:rPr>
      </w:pPr>
      <w:bookmarkStart w:id="473" w:name="_Toc9145"/>
      <w:bookmarkStart w:id="474" w:name="_Toc185286452"/>
      <w:bookmarkStart w:id="475" w:name="_Toc185345467"/>
      <w:commentRangeStart w:id="476"/>
      <w:r w:rsidRPr="00D4110D">
        <w:rPr>
          <w:rStyle w:val="20"/>
          <w:rFonts w:ascii="Times New Roman" w:hAnsi="Times New Roman" w:cs="Times New Roman"/>
          <w:bCs/>
          <w:color w:val="auto"/>
          <w:sz w:val="28"/>
          <w:szCs w:val="28"/>
        </w:rPr>
        <w:lastRenderedPageBreak/>
        <w:t>Проектирование и разработка базы данных</w:t>
      </w:r>
      <w:bookmarkEnd w:id="473"/>
      <w:bookmarkEnd w:id="474"/>
      <w:commentRangeEnd w:id="476"/>
      <w:r w:rsidR="00531FD5">
        <w:rPr>
          <w:rStyle w:val="afe"/>
          <w:rFonts w:eastAsiaTheme="minorHAnsi" w:cstheme="minorBidi"/>
          <w:b w:val="0"/>
        </w:rPr>
        <w:commentReference w:id="476"/>
      </w:r>
      <w:bookmarkEnd w:id="475"/>
    </w:p>
    <w:p w14:paraId="26A203B8" w14:textId="1F7DC0AF" w:rsidR="00BA438D" w:rsidRPr="00BA438D" w:rsidRDefault="00BA438D" w:rsidP="00BA438D">
      <w:pPr>
        <w:pStyle w:val="afb"/>
        <w:ind w:left="709" w:firstLine="0"/>
        <w:rPr>
          <w:rFonts w:eastAsiaTheme="majorEastAsia"/>
          <w:bCs/>
        </w:rPr>
      </w:pPr>
      <w:bookmarkStart w:id="477" w:name="_Toc185345468"/>
      <w:commentRangeStart w:id="478"/>
      <w:r w:rsidRPr="00973730">
        <w:rPr>
          <w:rStyle w:val="20"/>
          <w:rFonts w:ascii="Times New Roman" w:hAnsi="Times New Roman" w:cs="Times New Roman"/>
          <w:bCs/>
          <w:color w:val="auto"/>
          <w:sz w:val="28"/>
          <w:szCs w:val="28"/>
        </w:rPr>
        <w:t>2.</w:t>
      </w:r>
      <w:r>
        <w:rPr>
          <w:rStyle w:val="20"/>
          <w:rFonts w:ascii="Times New Roman" w:hAnsi="Times New Roman" w:cs="Times New Roman"/>
          <w:bCs/>
          <w:color w:val="auto"/>
          <w:sz w:val="28"/>
          <w:szCs w:val="28"/>
        </w:rPr>
        <w:t>1</w:t>
      </w:r>
      <w:r w:rsidRPr="00973730">
        <w:rPr>
          <w:rStyle w:val="20"/>
          <w:rFonts w:ascii="Times New Roman" w:hAnsi="Times New Roman" w:cs="Times New Roman"/>
          <w:bCs/>
          <w:color w:val="auto"/>
          <w:sz w:val="28"/>
          <w:szCs w:val="28"/>
        </w:rPr>
        <w:t xml:space="preserve"> </w:t>
      </w:r>
      <w:r>
        <w:rPr>
          <w:rStyle w:val="20"/>
          <w:rFonts w:ascii="Times New Roman" w:hAnsi="Times New Roman" w:cs="Times New Roman"/>
          <w:bCs/>
          <w:color w:val="auto"/>
          <w:sz w:val="28"/>
          <w:szCs w:val="28"/>
        </w:rPr>
        <w:t>Роли и пользователи</w:t>
      </w:r>
      <w:commentRangeEnd w:id="478"/>
      <w:r w:rsidR="00531FD5">
        <w:rPr>
          <w:rStyle w:val="afe"/>
          <w:rFonts w:cstheme="minorBidi"/>
          <w:b w:val="0"/>
        </w:rPr>
        <w:commentReference w:id="478"/>
      </w:r>
      <w:bookmarkEnd w:id="477"/>
    </w:p>
    <w:p w14:paraId="64165214" w14:textId="2A39B979" w:rsidR="00D4110D" w:rsidRPr="00977FA7" w:rsidDel="002B0F42" w:rsidRDefault="00E642AF">
      <w:pPr>
        <w:shd w:val="clear" w:color="auto" w:fill="FFFFFF"/>
        <w:spacing w:after="0" w:line="240" w:lineRule="auto"/>
        <w:ind w:right="-62" w:firstLine="709"/>
        <w:jc w:val="both"/>
        <w:rPr>
          <w:del w:id="479" w:author="Учетная запись Майкрософт" w:date="2024-12-17T14:44:00Z"/>
          <w:rFonts w:ascii="Courier New" w:hAnsi="Courier New" w:cs="Courier New"/>
          <w:sz w:val="24"/>
          <w:szCs w:val="24"/>
          <w:rPrChange w:id="480" w:author="Учетная запись Майкрософт" w:date="2024-12-17T14:51:00Z">
            <w:rPr>
              <w:del w:id="481" w:author="Учетная запись Майкрософт" w:date="2024-12-17T14:44:00Z"/>
              <w:rFonts w:ascii="Courier New" w:hAnsi="Courier New" w:cs="Courier New"/>
              <w:sz w:val="24"/>
              <w:szCs w:val="24"/>
              <w:lang w:val="en-US"/>
            </w:rPr>
          </w:rPrChange>
        </w:rPr>
        <w:pPrChange w:id="482" w:author="Учетная запись Майкрософт" w:date="2024-12-17T14:44:00Z">
          <w:pPr>
            <w:shd w:val="clear" w:color="auto" w:fill="FFFFFF"/>
            <w:spacing w:after="0"/>
            <w:ind w:left="60" w:right="-60" w:firstLine="708"/>
            <w:jc w:val="both"/>
          </w:pPr>
        </w:pPrChange>
      </w:pPr>
      <w:r w:rsidRPr="00E642AF">
        <w:rPr>
          <w:rFonts w:eastAsia="Times New Roman" w:cs="Times New Roman"/>
          <w:color w:val="000000"/>
          <w:lang w:eastAsia="ru-RU"/>
        </w:rPr>
        <w:t xml:space="preserve">При выполнении команды CREATE USER в PostgreSQL создается пользователь базы данных, и автоматически создается роль с тем же названием. В PostgreSQL пользователь и роль совпадают по имени и используются взаимозаменяемо. </w:t>
      </w:r>
      <w:del w:id="483" w:author="Учетная запись Майкрософт" w:date="2024-12-17T14:43:00Z">
        <w:r w:rsidR="00D4110D" w:rsidDel="002B0F42">
          <w:rPr>
            <w:rFonts w:eastAsia="Times New Roman" w:cs="Times New Roman"/>
            <w:color w:val="000000"/>
            <w:lang w:eastAsia="ru-RU"/>
          </w:rPr>
          <w:delText>Создание</w:delText>
        </w:r>
        <w:r w:rsidR="00D4110D" w:rsidRPr="00977FA7" w:rsidDel="002B0F42">
          <w:rPr>
            <w:rFonts w:eastAsia="Times New Roman" w:cs="Times New Roman"/>
            <w:color w:val="000000"/>
            <w:lang w:eastAsia="ru-RU"/>
            <w:rPrChange w:id="484" w:author="Учетная запись Майкрософт" w:date="2024-12-17T14:51:00Z">
              <w:rPr>
                <w:rFonts w:eastAsia="Times New Roman" w:cs="Times New Roman"/>
                <w:color w:val="000000"/>
                <w:lang w:val="en-US" w:eastAsia="ru-RU"/>
              </w:rPr>
            </w:rPrChange>
          </w:rPr>
          <w:delText xml:space="preserve"> </w:delText>
        </w:r>
        <w:r w:rsidR="00D4110D" w:rsidDel="002B0F42">
          <w:rPr>
            <w:rFonts w:eastAsia="Times New Roman" w:cs="Times New Roman"/>
            <w:color w:val="000000"/>
            <w:lang w:eastAsia="ru-RU"/>
          </w:rPr>
          <w:delText>рол</w:delText>
        </w:r>
        <w:r w:rsidR="00EC00F8" w:rsidDel="002B0F42">
          <w:rPr>
            <w:rFonts w:eastAsia="Times New Roman" w:cs="Times New Roman"/>
            <w:color w:val="000000"/>
            <w:lang w:eastAsia="ru-RU"/>
          </w:rPr>
          <w:delText>и</w:delText>
        </w:r>
        <w:r w:rsidR="00EC00F8" w:rsidRPr="00977FA7" w:rsidDel="002B0F42">
          <w:rPr>
            <w:rFonts w:eastAsia="Times New Roman" w:cs="Times New Roman"/>
            <w:color w:val="000000"/>
            <w:lang w:eastAsia="ru-RU"/>
            <w:rPrChange w:id="485" w:author="Учетная запись Майкрософт" w:date="2024-12-17T14:51:00Z">
              <w:rPr>
                <w:rFonts w:eastAsia="Times New Roman" w:cs="Times New Roman"/>
                <w:color w:val="000000"/>
                <w:lang w:val="en-US" w:eastAsia="ru-RU"/>
              </w:rPr>
            </w:rPrChange>
          </w:rPr>
          <w:delText xml:space="preserve"> </w:delText>
        </w:r>
        <w:r w:rsidR="00EC00F8" w:rsidDel="002B0F42">
          <w:rPr>
            <w:rFonts w:eastAsia="Times New Roman" w:cs="Times New Roman"/>
            <w:color w:val="000000"/>
            <w:lang w:eastAsia="ru-RU"/>
          </w:rPr>
          <w:delText>и</w:delText>
        </w:r>
        <w:r w:rsidR="00EC00F8" w:rsidRPr="00977FA7" w:rsidDel="002B0F42">
          <w:rPr>
            <w:rFonts w:eastAsia="Times New Roman" w:cs="Times New Roman"/>
            <w:color w:val="000000"/>
            <w:lang w:eastAsia="ru-RU"/>
            <w:rPrChange w:id="486" w:author="Учетная запись Майкрософт" w:date="2024-12-17T14:51:00Z">
              <w:rPr>
                <w:rFonts w:eastAsia="Times New Roman" w:cs="Times New Roman"/>
                <w:color w:val="000000"/>
                <w:lang w:val="en-US" w:eastAsia="ru-RU"/>
              </w:rPr>
            </w:rPrChange>
          </w:rPr>
          <w:delText xml:space="preserve"> </w:delText>
        </w:r>
        <w:r w:rsidR="00EC00F8" w:rsidDel="002B0F42">
          <w:rPr>
            <w:rFonts w:eastAsia="Times New Roman" w:cs="Times New Roman"/>
            <w:color w:val="000000"/>
            <w:lang w:eastAsia="ru-RU"/>
          </w:rPr>
          <w:delText>пользователя</w:delText>
        </w:r>
        <w:r w:rsidR="00D4110D" w:rsidRPr="00977FA7" w:rsidDel="002B0F42">
          <w:rPr>
            <w:rFonts w:eastAsia="Times New Roman" w:cs="Times New Roman"/>
            <w:color w:val="000000"/>
            <w:lang w:eastAsia="ru-RU"/>
            <w:rPrChange w:id="487" w:author="Учетная запись Майкрософт" w:date="2024-12-17T14:51:00Z">
              <w:rPr>
                <w:rFonts w:eastAsia="Times New Roman" w:cs="Times New Roman"/>
                <w:color w:val="000000"/>
                <w:lang w:val="en-US" w:eastAsia="ru-RU"/>
              </w:rPr>
            </w:rPrChange>
          </w:rPr>
          <w:delText xml:space="preserve"> </w:delText>
        </w:r>
        <w:r w:rsidR="00D4110D" w:rsidDel="002B0F42">
          <w:rPr>
            <w:rFonts w:eastAsia="Times New Roman" w:cs="Times New Roman"/>
            <w:color w:val="000000"/>
            <w:lang w:eastAsia="ru-RU"/>
          </w:rPr>
          <w:delText>приведено</w:delText>
        </w:r>
        <w:r w:rsidR="00D4110D" w:rsidRPr="00977FA7" w:rsidDel="002B0F42">
          <w:rPr>
            <w:rFonts w:eastAsia="Times New Roman" w:cs="Times New Roman"/>
            <w:color w:val="000000"/>
            <w:lang w:eastAsia="ru-RU"/>
            <w:rPrChange w:id="488" w:author="Учетная запись Майкрософт" w:date="2024-12-17T14:51:00Z">
              <w:rPr>
                <w:rFonts w:eastAsia="Times New Roman" w:cs="Times New Roman"/>
                <w:color w:val="000000"/>
                <w:lang w:val="en-US" w:eastAsia="ru-RU"/>
              </w:rPr>
            </w:rPrChange>
          </w:rPr>
          <w:delText xml:space="preserve"> </w:delText>
        </w:r>
        <w:r w:rsidR="00D4110D" w:rsidDel="002B0F42">
          <w:rPr>
            <w:rFonts w:eastAsia="Times New Roman" w:cs="Times New Roman"/>
            <w:color w:val="000000"/>
            <w:lang w:eastAsia="ru-RU"/>
          </w:rPr>
          <w:delText>на</w:delText>
        </w:r>
        <w:r w:rsidR="00D4110D" w:rsidRPr="00977FA7" w:rsidDel="002B0F42">
          <w:rPr>
            <w:rFonts w:eastAsia="Times New Roman" w:cs="Times New Roman"/>
            <w:color w:val="000000"/>
            <w:lang w:eastAsia="ru-RU"/>
            <w:rPrChange w:id="489" w:author="Учетная запись Майкрософт" w:date="2024-12-17T14:51:00Z">
              <w:rPr>
                <w:rFonts w:eastAsia="Times New Roman" w:cs="Times New Roman"/>
                <w:color w:val="000000"/>
                <w:lang w:val="en-US" w:eastAsia="ru-RU"/>
              </w:rPr>
            </w:rPrChange>
          </w:rPr>
          <w:delText xml:space="preserve"> </w:delText>
        </w:r>
        <w:r w:rsidR="00D4110D" w:rsidDel="002B0F42">
          <w:rPr>
            <w:rFonts w:eastAsia="Times New Roman" w:cs="Times New Roman"/>
            <w:color w:val="000000"/>
            <w:lang w:eastAsia="ru-RU"/>
          </w:rPr>
          <w:delText>рисунке</w:delText>
        </w:r>
        <w:r w:rsidR="00D4110D" w:rsidRPr="00977FA7" w:rsidDel="002B0F42">
          <w:rPr>
            <w:rFonts w:eastAsia="Times New Roman" w:cs="Times New Roman"/>
            <w:color w:val="000000"/>
            <w:lang w:eastAsia="ru-RU"/>
            <w:rPrChange w:id="490" w:author="Учетная запись Майкрософт" w:date="2024-12-17T14:51:00Z">
              <w:rPr>
                <w:rFonts w:eastAsia="Times New Roman" w:cs="Times New Roman"/>
                <w:color w:val="000000"/>
                <w:lang w:val="en-US" w:eastAsia="ru-RU"/>
              </w:rPr>
            </w:rPrChange>
          </w:rPr>
          <w:delText xml:space="preserve"> 2.</w:delText>
        </w:r>
        <w:r w:rsidR="000D1A89" w:rsidRPr="00977FA7" w:rsidDel="002B0F42">
          <w:rPr>
            <w:rFonts w:eastAsia="Times New Roman" w:cs="Times New Roman"/>
            <w:color w:val="000000"/>
            <w:lang w:eastAsia="ru-RU"/>
            <w:rPrChange w:id="491" w:author="Учетная запись Майкрософт" w:date="2024-12-17T14:51:00Z">
              <w:rPr>
                <w:rFonts w:eastAsia="Times New Roman" w:cs="Times New Roman"/>
                <w:color w:val="000000"/>
                <w:lang w:val="en-US" w:eastAsia="ru-RU"/>
              </w:rPr>
            </w:rPrChange>
          </w:rPr>
          <w:delText>2</w:delText>
        </w:r>
        <w:r w:rsidR="00CF643C" w:rsidRPr="00977FA7" w:rsidDel="002B0F42">
          <w:rPr>
            <w:rFonts w:eastAsia="Times New Roman" w:cs="Times New Roman"/>
            <w:color w:val="000000"/>
            <w:lang w:eastAsia="ru-RU"/>
            <w:rPrChange w:id="492" w:author="Учетная запись Майкрософт" w:date="2024-12-17T14:51:00Z">
              <w:rPr>
                <w:rFonts w:eastAsia="Times New Roman" w:cs="Times New Roman"/>
                <w:color w:val="000000"/>
                <w:lang w:val="en-US" w:eastAsia="ru-RU"/>
              </w:rPr>
            </w:rPrChange>
          </w:rPr>
          <w:delText>.</w:delText>
        </w:r>
      </w:del>
    </w:p>
    <w:p w14:paraId="038D2CAE" w14:textId="77777777" w:rsidR="002B0F42" w:rsidRPr="00977FA7" w:rsidRDefault="002B0F42">
      <w:pPr>
        <w:shd w:val="clear" w:color="auto" w:fill="FFFFFF"/>
        <w:spacing w:after="0" w:line="240" w:lineRule="auto"/>
        <w:ind w:right="-62" w:firstLine="709"/>
        <w:jc w:val="both"/>
        <w:rPr>
          <w:ins w:id="493" w:author="Учетная запись Майкрософт" w:date="2024-12-17T14:44:00Z"/>
          <w:rFonts w:eastAsia="Times New Roman" w:cs="Times New Roman"/>
          <w:color w:val="000000"/>
          <w:lang w:eastAsia="ru-RU"/>
          <w:rPrChange w:id="494" w:author="Учетная запись Майкрософт" w:date="2024-12-17T14:51:00Z">
            <w:rPr>
              <w:ins w:id="495" w:author="Учетная запись Майкрософт" w:date="2024-12-17T14:44:00Z"/>
              <w:rFonts w:eastAsia="Times New Roman" w:cs="Times New Roman"/>
              <w:color w:val="000000"/>
              <w:lang w:val="en-US" w:eastAsia="ru-RU"/>
            </w:rPr>
          </w:rPrChange>
        </w:rPr>
        <w:pPrChange w:id="496" w:author="Учетная запись Майкрософт" w:date="2024-12-17T14:44:00Z">
          <w:pPr>
            <w:shd w:val="clear" w:color="auto" w:fill="FFFFFF"/>
            <w:spacing w:after="240" w:line="240" w:lineRule="auto"/>
            <w:ind w:left="62" w:right="-62" w:firstLine="709"/>
            <w:jc w:val="both"/>
          </w:pPr>
        </w:pPrChange>
      </w:pPr>
    </w:p>
    <w:p w14:paraId="4757C113" w14:textId="07A64B37" w:rsidR="00D4110D" w:rsidRPr="00CF643C" w:rsidDel="002B0F42" w:rsidRDefault="002B0F42">
      <w:pPr>
        <w:pBdr>
          <w:top w:val="single" w:sz="4" w:space="1" w:color="auto"/>
          <w:left w:val="single" w:sz="4" w:space="4" w:color="auto"/>
          <w:bottom w:val="single" w:sz="4" w:space="1" w:color="auto"/>
          <w:right w:val="single" w:sz="4" w:space="4" w:color="auto"/>
          <w:between w:val="single" w:sz="4" w:space="1" w:color="auto"/>
          <w:bar w:val="single" w:sz="4" w:color="auto"/>
        </w:pBdr>
        <w:spacing w:after="0"/>
        <w:ind w:left="62" w:right="-62"/>
        <w:rPr>
          <w:del w:id="497" w:author="Учетная запись Майкрософт" w:date="2024-12-17T14:44:00Z"/>
          <w:rFonts w:ascii="Courier New" w:hAnsi="Courier New" w:cs="Courier New"/>
          <w:sz w:val="24"/>
          <w:szCs w:val="24"/>
          <w:lang w:val="en-US"/>
        </w:rPr>
      </w:pPr>
      <w:ins w:id="498" w:author="Учетная запись Майкрософт" w:date="2024-12-17T14:44:00Z">
        <w:r w:rsidRPr="00977FA7">
          <w:rPr>
            <w:rFonts w:ascii="Courier New" w:hAnsi="Courier New" w:cs="Courier New"/>
            <w:sz w:val="24"/>
            <w:szCs w:val="24"/>
            <w:rPrChange w:id="499" w:author="Учетная запись Майкрософт" w:date="2024-12-17T14:51:00Z">
              <w:rPr>
                <w:rFonts w:ascii="Courier New" w:hAnsi="Courier New" w:cs="Courier New"/>
                <w:sz w:val="24"/>
                <w:szCs w:val="24"/>
                <w:lang w:val="en-US"/>
              </w:rPr>
            </w:rPrChange>
          </w:rPr>
          <w:tab/>
        </w:r>
      </w:ins>
      <w:del w:id="500" w:author="Учетная запись Майкрософт" w:date="2024-12-17T14:44:00Z">
        <w:r w:rsidR="005670A6" w:rsidRPr="005670A6" w:rsidDel="002B0F42">
          <w:rPr>
            <w:rFonts w:ascii="Courier New" w:hAnsi="Courier New" w:cs="Courier New"/>
            <w:sz w:val="24"/>
            <w:szCs w:val="24"/>
            <w:lang w:val="en-US"/>
          </w:rPr>
          <w:delText>CREATE</w:delText>
        </w:r>
        <w:r w:rsidR="005670A6" w:rsidRPr="00CF643C" w:rsidDel="002B0F42">
          <w:rPr>
            <w:rFonts w:ascii="Courier New" w:hAnsi="Courier New" w:cs="Courier New"/>
            <w:sz w:val="24"/>
            <w:szCs w:val="24"/>
            <w:lang w:val="en-US"/>
          </w:rPr>
          <w:delText xml:space="preserve"> </w:delText>
        </w:r>
        <w:r w:rsidR="005670A6" w:rsidRPr="005670A6" w:rsidDel="002B0F42">
          <w:rPr>
            <w:rFonts w:ascii="Courier New" w:hAnsi="Courier New" w:cs="Courier New"/>
            <w:sz w:val="24"/>
            <w:szCs w:val="24"/>
            <w:lang w:val="en-US"/>
          </w:rPr>
          <w:delText>USER</w:delText>
        </w:r>
        <w:r w:rsidR="005670A6" w:rsidRPr="00CF643C" w:rsidDel="002B0F42">
          <w:rPr>
            <w:rFonts w:ascii="Courier New" w:hAnsi="Courier New" w:cs="Courier New"/>
            <w:sz w:val="24"/>
            <w:szCs w:val="24"/>
            <w:lang w:val="en-US"/>
          </w:rPr>
          <w:delText xml:space="preserve"> </w:delText>
        </w:r>
        <w:r w:rsidR="005670A6" w:rsidRPr="005670A6" w:rsidDel="002B0F42">
          <w:rPr>
            <w:rFonts w:ascii="Courier New" w:hAnsi="Courier New" w:cs="Courier New"/>
            <w:sz w:val="24"/>
            <w:szCs w:val="24"/>
            <w:lang w:val="en-US"/>
          </w:rPr>
          <w:delText>admin</w:delText>
        </w:r>
        <w:r w:rsidR="005670A6" w:rsidRPr="00CF643C" w:rsidDel="002B0F42">
          <w:rPr>
            <w:rFonts w:ascii="Courier New" w:hAnsi="Courier New" w:cs="Courier New"/>
            <w:sz w:val="24"/>
            <w:szCs w:val="24"/>
            <w:lang w:val="en-US"/>
          </w:rPr>
          <w:delText xml:space="preserve"> </w:delText>
        </w:r>
        <w:r w:rsidR="005670A6" w:rsidRPr="005670A6" w:rsidDel="002B0F42">
          <w:rPr>
            <w:rFonts w:ascii="Courier New" w:hAnsi="Courier New" w:cs="Courier New"/>
            <w:sz w:val="24"/>
            <w:szCs w:val="24"/>
            <w:lang w:val="en-US"/>
          </w:rPr>
          <w:delText>WITH</w:delText>
        </w:r>
        <w:r w:rsidR="005670A6" w:rsidRPr="00CF643C" w:rsidDel="002B0F42">
          <w:rPr>
            <w:rFonts w:ascii="Courier New" w:hAnsi="Courier New" w:cs="Courier New"/>
            <w:sz w:val="24"/>
            <w:szCs w:val="24"/>
            <w:lang w:val="en-US"/>
          </w:rPr>
          <w:delText xml:space="preserve"> </w:delText>
        </w:r>
        <w:r w:rsidR="005670A6" w:rsidRPr="005670A6" w:rsidDel="002B0F42">
          <w:rPr>
            <w:rFonts w:ascii="Courier New" w:hAnsi="Courier New" w:cs="Courier New"/>
            <w:sz w:val="24"/>
            <w:szCs w:val="24"/>
            <w:lang w:val="en-US"/>
          </w:rPr>
          <w:delText>PASSWORD</w:delText>
        </w:r>
        <w:r w:rsidR="005670A6" w:rsidRPr="00CF643C" w:rsidDel="002B0F42">
          <w:rPr>
            <w:rFonts w:ascii="Courier New" w:hAnsi="Courier New" w:cs="Courier New"/>
            <w:sz w:val="24"/>
            <w:szCs w:val="24"/>
            <w:lang w:val="en-US"/>
          </w:rPr>
          <w:delText xml:space="preserve"> '1';</w:delText>
        </w:r>
        <w:r w:rsidR="00790D0A" w:rsidRPr="00790D0A" w:rsidDel="002B0F42">
          <w:rPr>
            <w:rFonts w:ascii="Courier New" w:hAnsi="Courier New" w:cs="Courier New"/>
            <w:sz w:val="24"/>
            <w:szCs w:val="24"/>
            <w:lang w:val="en-US"/>
          </w:rPr>
          <w:delText xml:space="preserve">                          </w:delText>
        </w:r>
        <w:r w:rsidR="00790D0A" w:rsidRPr="005670A6" w:rsidDel="002B0F42">
          <w:rPr>
            <w:rFonts w:ascii="Courier New" w:hAnsi="Courier New" w:cs="Courier New"/>
            <w:sz w:val="24"/>
            <w:szCs w:val="24"/>
            <w:lang w:val="en-US"/>
          </w:rPr>
          <w:delText>CREATE</w:delText>
        </w:r>
        <w:r w:rsidR="00790D0A" w:rsidRPr="00CF643C" w:rsidDel="002B0F42">
          <w:rPr>
            <w:rFonts w:ascii="Courier New" w:hAnsi="Courier New" w:cs="Courier New"/>
            <w:sz w:val="24"/>
            <w:szCs w:val="24"/>
            <w:lang w:val="en-US"/>
          </w:rPr>
          <w:delText xml:space="preserve"> </w:delText>
        </w:r>
        <w:r w:rsidR="00790D0A" w:rsidRPr="005670A6" w:rsidDel="002B0F42">
          <w:rPr>
            <w:rFonts w:ascii="Courier New" w:hAnsi="Courier New" w:cs="Courier New"/>
            <w:sz w:val="24"/>
            <w:szCs w:val="24"/>
            <w:lang w:val="en-US"/>
          </w:rPr>
          <w:delText>USER</w:delText>
        </w:r>
        <w:r w:rsidR="00790D0A" w:rsidRPr="00CF643C" w:rsidDel="002B0F42">
          <w:rPr>
            <w:rFonts w:ascii="Courier New" w:hAnsi="Courier New" w:cs="Courier New"/>
            <w:sz w:val="24"/>
            <w:szCs w:val="24"/>
            <w:lang w:val="en-US"/>
          </w:rPr>
          <w:delText xml:space="preserve"> </w:delText>
        </w:r>
        <w:r w:rsidR="00790D0A" w:rsidDel="002B0F42">
          <w:rPr>
            <w:rFonts w:ascii="Courier New" w:hAnsi="Courier New" w:cs="Courier New"/>
            <w:sz w:val="24"/>
            <w:szCs w:val="24"/>
            <w:lang w:val="en-US"/>
          </w:rPr>
          <w:delText>users</w:delText>
        </w:r>
        <w:r w:rsidR="00790D0A" w:rsidRPr="00CF643C" w:rsidDel="002B0F42">
          <w:rPr>
            <w:rFonts w:ascii="Courier New" w:hAnsi="Courier New" w:cs="Courier New"/>
            <w:sz w:val="24"/>
            <w:szCs w:val="24"/>
            <w:lang w:val="en-US"/>
          </w:rPr>
          <w:delText xml:space="preserve"> </w:delText>
        </w:r>
        <w:r w:rsidR="00790D0A" w:rsidRPr="005670A6" w:rsidDel="002B0F42">
          <w:rPr>
            <w:rFonts w:ascii="Courier New" w:hAnsi="Courier New" w:cs="Courier New"/>
            <w:sz w:val="24"/>
            <w:szCs w:val="24"/>
            <w:lang w:val="en-US"/>
          </w:rPr>
          <w:delText>WITH</w:delText>
        </w:r>
        <w:r w:rsidR="00790D0A" w:rsidRPr="00CF643C" w:rsidDel="002B0F42">
          <w:rPr>
            <w:rFonts w:ascii="Courier New" w:hAnsi="Courier New" w:cs="Courier New"/>
            <w:sz w:val="24"/>
            <w:szCs w:val="24"/>
            <w:lang w:val="en-US"/>
          </w:rPr>
          <w:delText xml:space="preserve"> </w:delText>
        </w:r>
        <w:r w:rsidR="00790D0A" w:rsidRPr="005670A6" w:rsidDel="002B0F42">
          <w:rPr>
            <w:rFonts w:ascii="Courier New" w:hAnsi="Courier New" w:cs="Courier New"/>
            <w:sz w:val="24"/>
            <w:szCs w:val="24"/>
            <w:lang w:val="en-US"/>
          </w:rPr>
          <w:delText>PASSWORD</w:delText>
        </w:r>
        <w:r w:rsidR="00790D0A" w:rsidRPr="00CF643C" w:rsidDel="002B0F42">
          <w:rPr>
            <w:rFonts w:ascii="Courier New" w:hAnsi="Courier New" w:cs="Courier New"/>
            <w:sz w:val="24"/>
            <w:szCs w:val="24"/>
            <w:lang w:val="en-US"/>
          </w:rPr>
          <w:delText xml:space="preserve"> '1';</w:delText>
        </w:r>
      </w:del>
    </w:p>
    <w:p w14:paraId="0C96E0C1" w14:textId="6DB922C9" w:rsidR="00D4110D" w:rsidDel="002B0F42" w:rsidRDefault="000D1A89">
      <w:pPr>
        <w:pStyle w:val="af4"/>
        <w:keepNext/>
        <w:ind w:left="62" w:right="-62" w:firstLine="0"/>
        <w:jc w:val="center"/>
        <w:rPr>
          <w:del w:id="501" w:author="Учетная запись Майкрософт" w:date="2024-12-17T14:44:00Z"/>
        </w:rPr>
        <w:pPrChange w:id="502" w:author="Учетная запись Майкрософт" w:date="2024-12-17T14:44:00Z">
          <w:pPr>
            <w:pStyle w:val="af4"/>
            <w:keepNext/>
            <w:spacing w:after="280"/>
            <w:ind w:right="-62" w:firstLineChars="601" w:firstLine="1683"/>
          </w:pPr>
        </w:pPrChange>
      </w:pPr>
      <w:del w:id="503" w:author="Учетная запись Майкрософт" w:date="2024-12-17T14:44:00Z">
        <w:r w:rsidDel="002B0F42">
          <w:rPr>
            <w:lang w:eastAsia="ru-RU"/>
          </w:rPr>
          <w:delText>Листинг</w:delText>
        </w:r>
        <w:r w:rsidR="00D4110D" w:rsidDel="002B0F42">
          <w:rPr>
            <w:lang w:eastAsia="ru-RU"/>
          </w:rPr>
          <w:delText xml:space="preserve"> </w:delText>
        </w:r>
        <w:r w:rsidR="00D4110D" w:rsidRPr="008976E3" w:rsidDel="002B0F42">
          <w:rPr>
            <w:lang w:eastAsia="ru-RU"/>
          </w:rPr>
          <w:delText>2.</w:delText>
        </w:r>
        <w:r w:rsidR="00C5189D" w:rsidDel="002B0F42">
          <w:rPr>
            <w:lang w:eastAsia="ru-RU"/>
          </w:rPr>
          <w:delText>1</w:delText>
        </w:r>
        <w:r w:rsidR="00D4110D" w:rsidDel="002B0F42">
          <w:rPr>
            <w:lang w:eastAsia="ru-RU"/>
          </w:rPr>
          <w:delText xml:space="preserve"> – Создание роли «</w:delText>
        </w:r>
        <w:commentRangeStart w:id="504"/>
        <w:r w:rsidR="00915390" w:rsidDel="002B0F42">
          <w:rPr>
            <w:lang w:val="en-US" w:eastAsia="ru-RU"/>
          </w:rPr>
          <w:delText>admin</w:delText>
        </w:r>
        <w:commentRangeEnd w:id="504"/>
        <w:r w:rsidR="00531FD5" w:rsidDel="002B0F42">
          <w:rPr>
            <w:rStyle w:val="afe"/>
            <w:color w:val="auto"/>
          </w:rPr>
          <w:commentReference w:id="504"/>
        </w:r>
        <w:r w:rsidR="00D4110D" w:rsidDel="002B0F42">
          <w:rPr>
            <w:lang w:eastAsia="ru-RU"/>
          </w:rPr>
          <w:delText>»</w:delText>
        </w:r>
      </w:del>
    </w:p>
    <w:p w14:paraId="13390057" w14:textId="29723927" w:rsidR="00D4110D" w:rsidRDefault="00D4110D">
      <w:pPr>
        <w:shd w:val="clear" w:color="auto" w:fill="FFFFFF"/>
        <w:spacing w:after="0" w:line="240" w:lineRule="auto"/>
        <w:ind w:left="62" w:right="-62"/>
        <w:jc w:val="both"/>
        <w:rPr>
          <w:rFonts w:eastAsia="Times New Roman" w:cs="Times New Roman"/>
          <w:color w:val="000000"/>
          <w:lang w:eastAsia="ru-RU"/>
        </w:rPr>
        <w:pPrChange w:id="505" w:author="Учетная запись Майкрософт" w:date="2024-12-17T14:44:00Z">
          <w:pPr>
            <w:shd w:val="clear" w:color="auto" w:fill="FFFFFF"/>
            <w:spacing w:after="0"/>
            <w:ind w:left="60" w:right="-60" w:firstLine="708"/>
            <w:jc w:val="both"/>
          </w:pPr>
        </w:pPrChange>
      </w:pPr>
      <w:r>
        <w:rPr>
          <w:rFonts w:eastAsia="Times New Roman" w:cs="Times New Roman"/>
          <w:color w:val="000000"/>
          <w:lang w:eastAsia="ru-RU"/>
        </w:rPr>
        <w:t xml:space="preserve">Были разработаны следующие </w:t>
      </w:r>
      <w:r w:rsidR="00E642AF">
        <w:rPr>
          <w:rFonts w:eastAsia="Times New Roman" w:cs="Times New Roman"/>
          <w:color w:val="000000"/>
          <w:lang w:eastAsia="ru-RU"/>
        </w:rPr>
        <w:t>пользователи</w:t>
      </w:r>
      <w:r>
        <w:rPr>
          <w:rFonts w:eastAsia="Times New Roman" w:cs="Times New Roman"/>
          <w:color w:val="000000"/>
          <w:lang w:eastAsia="ru-RU"/>
        </w:rPr>
        <w:t>:</w:t>
      </w:r>
    </w:p>
    <w:p w14:paraId="75B0D856" w14:textId="3499C41E" w:rsidR="00D4110D" w:rsidRDefault="00BF4F76" w:rsidP="00D64B1F">
      <w:pPr>
        <w:pStyle w:val="af4"/>
        <w:numPr>
          <w:ilvl w:val="0"/>
          <w:numId w:val="5"/>
        </w:numPr>
        <w:tabs>
          <w:tab w:val="left" w:pos="1134"/>
        </w:tabs>
        <w:snapToGrid w:val="0"/>
        <w:ind w:left="60" w:right="-60" w:firstLine="709"/>
        <w:rPr>
          <w:lang w:eastAsia="ru-RU"/>
        </w:rPr>
      </w:pPr>
      <w:r>
        <w:rPr>
          <w:lang w:eastAsia="ru-RU"/>
        </w:rPr>
        <w:t>Администратор</w:t>
      </w:r>
      <w:r w:rsidR="00D4110D">
        <w:rPr>
          <w:lang w:val="en-US" w:eastAsia="ru-RU"/>
        </w:rPr>
        <w:t>;</w:t>
      </w:r>
    </w:p>
    <w:p w14:paraId="410DEDED" w14:textId="121ED2B5" w:rsidR="00D4110D" w:rsidRPr="002B0F42" w:rsidRDefault="00D4110D" w:rsidP="00D64B1F">
      <w:pPr>
        <w:pStyle w:val="af4"/>
        <w:numPr>
          <w:ilvl w:val="0"/>
          <w:numId w:val="5"/>
        </w:numPr>
        <w:tabs>
          <w:tab w:val="left" w:pos="1134"/>
        </w:tabs>
        <w:snapToGrid w:val="0"/>
        <w:ind w:left="60" w:right="-60" w:firstLine="709"/>
        <w:rPr>
          <w:ins w:id="506" w:author="Учетная запись Майкрософт" w:date="2024-12-17T14:44:00Z"/>
          <w:lang w:eastAsia="ru-RU"/>
          <w:rPrChange w:id="507" w:author="Учетная запись Майкрософт" w:date="2024-12-17T14:44:00Z">
            <w:rPr>
              <w:ins w:id="508" w:author="Учетная запись Майкрософт" w:date="2024-12-17T14:44:00Z"/>
              <w:lang w:val="en-US" w:eastAsia="ru-RU"/>
            </w:rPr>
          </w:rPrChange>
        </w:rPr>
      </w:pPr>
      <w:r>
        <w:rPr>
          <w:lang w:eastAsia="ru-RU"/>
        </w:rPr>
        <w:t>П</w:t>
      </w:r>
      <w:r w:rsidR="00E642AF">
        <w:rPr>
          <w:lang w:eastAsia="ru-RU"/>
        </w:rPr>
        <w:t>ользователь</w:t>
      </w:r>
      <w:r w:rsidR="00915390">
        <w:rPr>
          <w:lang w:val="en-US" w:eastAsia="ru-RU"/>
        </w:rPr>
        <w:t>.</w:t>
      </w:r>
    </w:p>
    <w:p w14:paraId="11A0327C" w14:textId="7319FCEA" w:rsidR="002B0F42" w:rsidRDefault="002B0F42">
      <w:pPr>
        <w:pStyle w:val="af4"/>
        <w:tabs>
          <w:tab w:val="left" w:pos="1134"/>
        </w:tabs>
        <w:snapToGrid w:val="0"/>
        <w:spacing w:after="240"/>
        <w:ind w:right="-62"/>
        <w:rPr>
          <w:ins w:id="509" w:author="Учетная запись Майкрософт" w:date="2024-12-17T16:27:00Z"/>
          <w:lang w:eastAsia="ru-RU"/>
        </w:rPr>
        <w:pPrChange w:id="510" w:author="Маргарита Савельева" w:date="2024-12-17T23:23:00Z">
          <w:pPr>
            <w:pStyle w:val="af4"/>
            <w:numPr>
              <w:numId w:val="5"/>
            </w:numPr>
            <w:tabs>
              <w:tab w:val="left" w:pos="1134"/>
            </w:tabs>
            <w:snapToGrid w:val="0"/>
            <w:ind w:left="60" w:right="-60" w:hanging="360"/>
          </w:pPr>
        </w:pPrChange>
      </w:pPr>
      <w:ins w:id="511" w:author="Учетная запись Майкрософт" w:date="2024-12-17T14:44:00Z">
        <w:del w:id="512" w:author="Маргарита Савельева" w:date="2024-12-17T23:23:00Z">
          <w:r w:rsidRPr="00977FA7" w:rsidDel="00B70BDA">
            <w:rPr>
              <w:lang w:eastAsia="ru-RU"/>
              <w:rPrChange w:id="513" w:author="Учетная запись Майкрософт" w:date="2024-12-17T14:51:00Z">
                <w:rPr>
                  <w:lang w:val="en-US" w:eastAsia="ru-RU"/>
                </w:rPr>
              </w:rPrChange>
            </w:rPr>
            <w:tab/>
          </w:r>
        </w:del>
        <w:r>
          <w:rPr>
            <w:lang w:eastAsia="ru-RU"/>
          </w:rPr>
          <w:t xml:space="preserve">Диаграмма </w:t>
        </w:r>
      </w:ins>
      <w:ins w:id="514" w:author="Учетная запись Майкрософт" w:date="2024-12-17T14:45:00Z">
        <w:r>
          <w:rPr>
            <w:lang w:eastAsia="ru-RU"/>
          </w:rPr>
          <w:t xml:space="preserve">вариантов использования для роли </w:t>
        </w:r>
        <w:r>
          <w:rPr>
            <w:lang w:val="en-US" w:eastAsia="ru-RU"/>
          </w:rPr>
          <w:t>Users</w:t>
        </w:r>
        <w:r w:rsidRPr="002B0F42">
          <w:rPr>
            <w:lang w:eastAsia="ru-RU"/>
            <w:rPrChange w:id="515" w:author="Учетная запись Майкрософт" w:date="2024-12-17T14:45:00Z">
              <w:rPr>
                <w:lang w:val="en-US" w:eastAsia="ru-RU"/>
              </w:rPr>
            </w:rPrChange>
          </w:rPr>
          <w:t xml:space="preserve"> </w:t>
        </w:r>
        <w:r>
          <w:rPr>
            <w:lang w:eastAsia="ru-RU"/>
          </w:rPr>
          <w:t>представлена на рисунке 2.1.</w:t>
        </w:r>
      </w:ins>
    </w:p>
    <w:p w14:paraId="1139D248" w14:textId="36BF49B0" w:rsidR="002B0F42" w:rsidRDefault="001B5964">
      <w:pPr>
        <w:pStyle w:val="af4"/>
        <w:tabs>
          <w:tab w:val="left" w:pos="1134"/>
        </w:tabs>
        <w:snapToGrid w:val="0"/>
        <w:spacing w:after="240"/>
        <w:ind w:left="62" w:right="-62" w:firstLine="0"/>
        <w:jc w:val="center"/>
        <w:rPr>
          <w:ins w:id="516" w:author="Учетная запись Майкрософт" w:date="2024-12-17T15:06:00Z"/>
          <w:rStyle w:val="20"/>
          <w:rFonts w:ascii="Times New Roman" w:eastAsiaTheme="minorHAnsi" w:hAnsi="Times New Roman" w:cstheme="minorBidi"/>
          <w:color w:val="000000" w:themeColor="text1"/>
          <w:sz w:val="28"/>
          <w:szCs w:val="22"/>
          <w:lang w:eastAsia="ru-RU"/>
        </w:rPr>
        <w:pPrChange w:id="517" w:author="Учетная запись Майкрософт" w:date="2024-12-17T16:27:00Z">
          <w:pPr>
            <w:pStyle w:val="af4"/>
            <w:numPr>
              <w:numId w:val="5"/>
            </w:numPr>
            <w:tabs>
              <w:tab w:val="left" w:pos="1134"/>
            </w:tabs>
            <w:snapToGrid w:val="0"/>
            <w:ind w:left="60" w:right="-60" w:hanging="360"/>
          </w:pPr>
        </w:pPrChange>
      </w:pPr>
      <w:ins w:id="518" w:author="Учетная запись Майкрософт" w:date="2024-12-17T16:27:00Z">
        <w:r>
          <w:rPr>
            <w:noProof/>
            <w:lang w:eastAsia="ru-RU"/>
          </w:rPr>
          <w:drawing>
            <wp:inline distT="0" distB="0" distL="0" distR="0" wp14:anchorId="0D9CC8C4" wp14:editId="3E59056A">
              <wp:extent cx="5010150" cy="3504742"/>
              <wp:effectExtent l="19050" t="19050" r="19050" b="196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Функционал.drawio (2).png"/>
                      <pic:cNvPicPr/>
                    </pic:nvPicPr>
                    <pic:blipFill rotWithShape="1">
                      <a:blip r:embed="rId16">
                        <a:extLst>
                          <a:ext uri="{28A0092B-C50C-407E-A947-70E740481C1C}">
                            <a14:useLocalDpi xmlns:a14="http://schemas.microsoft.com/office/drawing/2010/main" val="0"/>
                          </a:ext>
                        </a:extLst>
                      </a:blip>
                      <a:srcRect r="54672"/>
                      <a:stretch/>
                    </pic:blipFill>
                    <pic:spPr bwMode="auto">
                      <a:xfrm>
                        <a:off x="0" y="0"/>
                        <a:ext cx="5021854" cy="35129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moveToRangeStart w:id="519" w:author="Учетная запись Майкрософт" w:date="2024-12-17T14:45:00Z" w:name="move185339146"/>
      <w:moveTo w:id="520" w:author="Учетная запись Майкрософт" w:date="2024-12-17T14:45:00Z">
        <w:del w:id="521" w:author="Учетная запись Майкрософт" w:date="2024-12-17T16:27:00Z">
          <w:r w:rsidR="002B0F42" w:rsidDel="001B5964">
            <w:rPr>
              <w:rFonts w:cs="Times New Roman"/>
              <w:noProof/>
              <w:lang w:eastAsia="ru-RU"/>
            </w:rPr>
            <w:drawing>
              <wp:inline distT="0" distB="0" distL="0" distR="0" wp14:anchorId="548B996F" wp14:editId="217953E5">
                <wp:extent cx="5348696" cy="3611872"/>
                <wp:effectExtent l="19050" t="19050" r="23495" b="273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Функционал.drawio.png"/>
                        <pic:cNvPicPr/>
                      </pic:nvPicPr>
                      <pic:blipFill rotWithShape="1">
                        <a:blip r:embed="rId17">
                          <a:extLst>
                            <a:ext uri="{28A0092B-C50C-407E-A947-70E740481C1C}">
                              <a14:useLocalDpi xmlns:a14="http://schemas.microsoft.com/office/drawing/2010/main" val="0"/>
                            </a:ext>
                          </a:extLst>
                        </a:blip>
                        <a:srcRect r="53583"/>
                        <a:stretch/>
                      </pic:blipFill>
                      <pic:spPr bwMode="auto">
                        <a:xfrm>
                          <a:off x="0" y="0"/>
                          <a:ext cx="5355198" cy="36162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moveTo>
      <w:moveToRangeEnd w:id="519"/>
    </w:p>
    <w:p w14:paraId="51B2CEE1" w14:textId="7424C1E9" w:rsidR="005D515E" w:rsidRDefault="005D515E">
      <w:pPr>
        <w:pStyle w:val="af4"/>
        <w:spacing w:before="240" w:after="240"/>
        <w:ind w:firstLine="0"/>
        <w:jc w:val="center"/>
        <w:rPr>
          <w:ins w:id="522" w:author="Учетная запись Майкрософт" w:date="2024-12-17T14:45:00Z"/>
          <w:rStyle w:val="20"/>
          <w:rFonts w:ascii="Times New Roman" w:eastAsiaTheme="minorHAnsi" w:hAnsi="Times New Roman" w:cstheme="minorBidi"/>
          <w:color w:val="000000" w:themeColor="text1"/>
          <w:sz w:val="28"/>
          <w:szCs w:val="22"/>
        </w:rPr>
        <w:pPrChange w:id="523" w:author="Учетная запись Майкрософт" w:date="2024-12-17T16:28:00Z">
          <w:pPr>
            <w:pStyle w:val="af4"/>
            <w:numPr>
              <w:numId w:val="5"/>
            </w:numPr>
            <w:tabs>
              <w:tab w:val="left" w:pos="1134"/>
            </w:tabs>
            <w:snapToGrid w:val="0"/>
            <w:ind w:left="60" w:right="-60" w:hanging="360"/>
          </w:pPr>
        </w:pPrChange>
      </w:pPr>
      <w:ins w:id="524" w:author="Учетная запись Майкрософт" w:date="2024-12-17T15:06:00Z">
        <w:r>
          <w:rPr>
            <w:rFonts w:cs="Times New Roman"/>
            <w:szCs w:val="28"/>
          </w:rPr>
          <w:t xml:space="preserve">Рисунок </w:t>
        </w:r>
        <w:r w:rsidRPr="005D515E">
          <w:rPr>
            <w:rFonts w:cs="Times New Roman"/>
            <w:szCs w:val="28"/>
            <w:rPrChange w:id="525" w:author="Учетная запись Майкрософт" w:date="2024-12-17T15:06:00Z">
              <w:rPr>
                <w:rFonts w:cs="Times New Roman"/>
                <w:szCs w:val="28"/>
                <w:lang w:val="en-US"/>
              </w:rPr>
            </w:rPrChange>
          </w:rPr>
          <w:t>2</w:t>
        </w:r>
        <w:r>
          <w:rPr>
            <w:rFonts w:cs="Times New Roman"/>
            <w:szCs w:val="28"/>
          </w:rPr>
          <w:t>.</w:t>
        </w:r>
        <w:r w:rsidRPr="005D515E">
          <w:rPr>
            <w:rFonts w:cs="Times New Roman"/>
            <w:szCs w:val="28"/>
            <w:rPrChange w:id="526" w:author="Учетная запись Майкрософт" w:date="2024-12-17T15:06:00Z">
              <w:rPr>
                <w:rFonts w:cs="Times New Roman"/>
                <w:szCs w:val="28"/>
                <w:lang w:val="en-US"/>
              </w:rPr>
            </w:rPrChange>
          </w:rPr>
          <w:t>1</w:t>
        </w:r>
        <w:r>
          <w:rPr>
            <w:rFonts w:cs="Times New Roman"/>
            <w:szCs w:val="28"/>
          </w:rPr>
          <w:t xml:space="preserve"> – Диаграмма вариантов использования для роли </w:t>
        </w:r>
        <w:r>
          <w:rPr>
            <w:rFonts w:cs="Times New Roman"/>
            <w:szCs w:val="28"/>
            <w:lang w:val="en-US"/>
          </w:rPr>
          <w:t>users</w:t>
        </w:r>
      </w:ins>
    </w:p>
    <w:p w14:paraId="75505435" w14:textId="37CEEF39" w:rsidR="00977FA7" w:rsidRDefault="00E77652" w:rsidP="00E77652">
      <w:pPr>
        <w:pStyle w:val="af4"/>
        <w:tabs>
          <w:tab w:val="left" w:pos="1134"/>
        </w:tabs>
        <w:snapToGrid w:val="0"/>
        <w:ind w:left="709" w:right="-62" w:hanging="425"/>
        <w:jc w:val="left"/>
        <w:rPr>
          <w:ins w:id="527" w:author="Учетная запись Майкрософт" w:date="2024-12-17T14:52:00Z"/>
          <w:lang w:eastAsia="ru-RU"/>
        </w:rPr>
      </w:pPr>
      <w:ins w:id="528" w:author="Учетная запись Майкрософт" w:date="2024-12-17T14:54:00Z">
        <w:r>
          <w:rPr>
            <w:lang w:eastAsia="ru-RU"/>
          </w:rPr>
          <w:tab/>
        </w:r>
      </w:ins>
      <w:ins w:id="529" w:author="Учетная запись Майкрософт" w:date="2024-12-17T14:52:00Z">
        <w:r w:rsidR="00977FA7">
          <w:rPr>
            <w:lang w:eastAsia="ru-RU"/>
          </w:rPr>
          <w:t>Возможности пользователя:</w:t>
        </w:r>
      </w:ins>
    </w:p>
    <w:p w14:paraId="25BB5EFB" w14:textId="23A5F272" w:rsidR="00977FA7" w:rsidRDefault="00E77652" w:rsidP="00E77652">
      <w:pPr>
        <w:pStyle w:val="af4"/>
        <w:numPr>
          <w:ilvl w:val="0"/>
          <w:numId w:val="40"/>
        </w:numPr>
        <w:tabs>
          <w:tab w:val="left" w:pos="1134"/>
        </w:tabs>
        <w:snapToGrid w:val="0"/>
        <w:ind w:left="1134" w:right="-62"/>
        <w:jc w:val="left"/>
        <w:rPr>
          <w:ins w:id="530" w:author="Учетная запись Майкрософт" w:date="2024-12-17T14:52:00Z"/>
          <w:lang w:eastAsia="ru-RU"/>
        </w:rPr>
      </w:pPr>
      <w:ins w:id="531" w:author="Учетная запись Майкрософт" w:date="2024-12-17T14:53:00Z">
        <w:r>
          <w:rPr>
            <w:lang w:eastAsia="ru-RU"/>
          </w:rPr>
          <w:t>Управление аккаунтом (создание, изменение, удаление)</w:t>
        </w:r>
      </w:ins>
      <w:ins w:id="532" w:author="Учетная запись Майкрософт" w:date="2024-12-17T14:52:00Z">
        <w:r w:rsidR="00977FA7">
          <w:rPr>
            <w:lang w:eastAsia="ru-RU"/>
          </w:rPr>
          <w:t>;</w:t>
        </w:r>
      </w:ins>
    </w:p>
    <w:p w14:paraId="7ADEC0D6" w14:textId="77777777" w:rsidR="00E77652" w:rsidRDefault="00977FA7" w:rsidP="00E77652">
      <w:pPr>
        <w:pStyle w:val="af4"/>
        <w:numPr>
          <w:ilvl w:val="0"/>
          <w:numId w:val="40"/>
        </w:numPr>
        <w:tabs>
          <w:tab w:val="left" w:pos="1134"/>
        </w:tabs>
        <w:snapToGrid w:val="0"/>
        <w:ind w:left="1134" w:right="-62"/>
        <w:jc w:val="left"/>
        <w:rPr>
          <w:ins w:id="533" w:author="Учетная запись Майкрософт" w:date="2024-12-17T14:53:00Z"/>
          <w:lang w:eastAsia="ru-RU"/>
        </w:rPr>
      </w:pPr>
      <w:ins w:id="534" w:author="Учетная запись Майкрософт" w:date="2024-12-17T14:52:00Z">
        <w:r>
          <w:rPr>
            <w:lang w:eastAsia="ru-RU"/>
          </w:rPr>
          <w:t>Управление песнями (</w:t>
        </w:r>
      </w:ins>
      <w:ins w:id="535" w:author="Учетная запись Майкрософт" w:date="2024-12-17T14:53:00Z">
        <w:r w:rsidR="00E77652">
          <w:rPr>
            <w:lang w:eastAsia="ru-RU"/>
          </w:rPr>
          <w:t>добавление в плейлисты, удаленеи из пле</w:t>
        </w:r>
      </w:ins>
    </w:p>
    <w:p w14:paraId="2037820D" w14:textId="4E98D624" w:rsidR="00977FA7" w:rsidRDefault="00E77652">
      <w:pPr>
        <w:pStyle w:val="af4"/>
        <w:tabs>
          <w:tab w:val="left" w:pos="1134"/>
        </w:tabs>
        <w:snapToGrid w:val="0"/>
        <w:ind w:right="-62" w:firstLine="0"/>
        <w:jc w:val="left"/>
        <w:rPr>
          <w:ins w:id="536" w:author="Учетная запись Майкрософт" w:date="2024-12-17T14:52:00Z"/>
          <w:lang w:eastAsia="ru-RU"/>
        </w:rPr>
        <w:pPrChange w:id="537" w:author="Учетная запись Майкрософт" w:date="2024-12-17T14:54:00Z">
          <w:pPr>
            <w:pStyle w:val="af4"/>
            <w:numPr>
              <w:numId w:val="40"/>
            </w:numPr>
            <w:tabs>
              <w:tab w:val="left" w:pos="1134"/>
            </w:tabs>
            <w:snapToGrid w:val="0"/>
            <w:ind w:left="1495" w:right="-62" w:hanging="360"/>
            <w:jc w:val="left"/>
          </w:pPr>
        </w:pPrChange>
      </w:pPr>
      <w:ins w:id="538" w:author="Учетная запись Майкрософт" w:date="2024-12-17T14:53:00Z">
        <w:r>
          <w:rPr>
            <w:lang w:eastAsia="ru-RU"/>
          </w:rPr>
          <w:t>листов</w:t>
        </w:r>
      </w:ins>
      <w:ins w:id="539" w:author="Учетная запись Майкрософт" w:date="2024-12-17T14:52:00Z">
        <w:r w:rsidR="00977FA7">
          <w:rPr>
            <w:lang w:eastAsia="ru-RU"/>
          </w:rPr>
          <w:t>);</w:t>
        </w:r>
      </w:ins>
    </w:p>
    <w:p w14:paraId="0C84EF6A" w14:textId="28105875" w:rsidR="00977FA7" w:rsidRDefault="00F4210B" w:rsidP="00E77652">
      <w:pPr>
        <w:pStyle w:val="af4"/>
        <w:numPr>
          <w:ilvl w:val="0"/>
          <w:numId w:val="40"/>
        </w:numPr>
        <w:tabs>
          <w:tab w:val="left" w:pos="1134"/>
        </w:tabs>
        <w:snapToGrid w:val="0"/>
        <w:ind w:left="1134" w:right="-62"/>
        <w:jc w:val="left"/>
        <w:rPr>
          <w:ins w:id="540" w:author="Учетная запись Майкрософт" w:date="2024-12-17T14:55:00Z"/>
          <w:lang w:eastAsia="ru-RU"/>
        </w:rPr>
      </w:pPr>
      <w:ins w:id="541" w:author="Учетная запись Майкрософт" w:date="2024-12-17T14:55:00Z">
        <w:r>
          <w:rPr>
            <w:lang w:eastAsia="ru-RU"/>
          </w:rPr>
          <w:t>Вход в сообщества;</w:t>
        </w:r>
      </w:ins>
    </w:p>
    <w:p w14:paraId="5C73223B" w14:textId="76E399C2" w:rsidR="00E77652" w:rsidRDefault="00F4210B" w:rsidP="00E77652">
      <w:pPr>
        <w:pStyle w:val="af4"/>
        <w:numPr>
          <w:ilvl w:val="0"/>
          <w:numId w:val="40"/>
        </w:numPr>
        <w:tabs>
          <w:tab w:val="left" w:pos="1134"/>
        </w:tabs>
        <w:snapToGrid w:val="0"/>
        <w:ind w:left="1134" w:right="-62"/>
        <w:jc w:val="left"/>
        <w:rPr>
          <w:ins w:id="542" w:author="Учетная запись Майкрософт" w:date="2024-12-17T14:55:00Z"/>
          <w:lang w:eastAsia="ru-RU"/>
        </w:rPr>
      </w:pPr>
      <w:ins w:id="543" w:author="Учетная запись Майкрософт" w:date="2024-12-17T14:55:00Z">
        <w:r>
          <w:rPr>
            <w:lang w:eastAsia="ru-RU"/>
          </w:rPr>
          <w:t>Просмотр участников сообществ;</w:t>
        </w:r>
      </w:ins>
    </w:p>
    <w:p w14:paraId="148E9314" w14:textId="125D2FA2" w:rsidR="00F4210B" w:rsidRDefault="00F4210B" w:rsidP="00E77652">
      <w:pPr>
        <w:pStyle w:val="af4"/>
        <w:numPr>
          <w:ilvl w:val="0"/>
          <w:numId w:val="40"/>
        </w:numPr>
        <w:tabs>
          <w:tab w:val="left" w:pos="1134"/>
        </w:tabs>
        <w:snapToGrid w:val="0"/>
        <w:ind w:left="1134" w:right="-62"/>
        <w:jc w:val="left"/>
        <w:rPr>
          <w:ins w:id="544" w:author="Учетная запись Майкрософт" w:date="2024-12-17T14:56:00Z"/>
          <w:lang w:eastAsia="ru-RU"/>
        </w:rPr>
      </w:pPr>
      <w:ins w:id="545" w:author="Учетная запись Майкрософт" w:date="2024-12-17T14:55:00Z">
        <w:r>
          <w:rPr>
            <w:lang w:eastAsia="ru-RU"/>
          </w:rPr>
          <w:t>Управление плейлистами (создание, изм</w:t>
        </w:r>
      </w:ins>
      <w:ins w:id="546" w:author="Учетная запись Майкрософт" w:date="2024-12-17T14:56:00Z">
        <w:r>
          <w:rPr>
            <w:lang w:eastAsia="ru-RU"/>
          </w:rPr>
          <w:t>енение, удаление</w:t>
        </w:r>
      </w:ins>
      <w:ins w:id="547" w:author="Учетная запись Майкрософт" w:date="2024-12-17T14:55:00Z">
        <w:r>
          <w:rPr>
            <w:lang w:eastAsia="ru-RU"/>
          </w:rPr>
          <w:t>)</w:t>
        </w:r>
      </w:ins>
      <w:ins w:id="548" w:author="Учетная запись Майкрософт" w:date="2024-12-17T14:56:00Z">
        <w:r>
          <w:rPr>
            <w:lang w:eastAsia="ru-RU"/>
          </w:rPr>
          <w:t>;</w:t>
        </w:r>
      </w:ins>
    </w:p>
    <w:p w14:paraId="3B2ACADF" w14:textId="051B84DC" w:rsidR="00F4210B" w:rsidRDefault="00F4210B" w:rsidP="00E77652">
      <w:pPr>
        <w:pStyle w:val="af4"/>
        <w:numPr>
          <w:ilvl w:val="0"/>
          <w:numId w:val="40"/>
        </w:numPr>
        <w:tabs>
          <w:tab w:val="left" w:pos="1134"/>
        </w:tabs>
        <w:snapToGrid w:val="0"/>
        <w:ind w:left="1134" w:right="-62"/>
        <w:jc w:val="left"/>
        <w:rPr>
          <w:ins w:id="549" w:author="Учетная запись Майкрософт" w:date="2024-12-17T14:56:00Z"/>
          <w:lang w:eastAsia="ru-RU"/>
        </w:rPr>
      </w:pPr>
      <w:ins w:id="550" w:author="Учетная запись Майкрософт" w:date="2024-12-17T14:56:00Z">
        <w:r>
          <w:rPr>
            <w:lang w:eastAsia="ru-RU"/>
          </w:rPr>
          <w:t>Фильтрация песен по прослушиваниям;</w:t>
        </w:r>
      </w:ins>
    </w:p>
    <w:p w14:paraId="50D06C2F" w14:textId="05A2E449" w:rsidR="00977FA7" w:rsidRDefault="00F4210B">
      <w:pPr>
        <w:pStyle w:val="af4"/>
        <w:numPr>
          <w:ilvl w:val="0"/>
          <w:numId w:val="40"/>
        </w:numPr>
        <w:tabs>
          <w:tab w:val="left" w:pos="1134"/>
        </w:tabs>
        <w:snapToGrid w:val="0"/>
        <w:ind w:left="1134" w:right="-62"/>
        <w:jc w:val="left"/>
        <w:rPr>
          <w:ins w:id="551" w:author="Учетная запись Майкрософт" w:date="2024-12-17T14:48:00Z"/>
          <w:lang w:eastAsia="ru-RU"/>
        </w:rPr>
        <w:pPrChange w:id="552" w:author="Учетная запись Майкрософт" w:date="2024-12-17T14:57:00Z">
          <w:pPr>
            <w:pStyle w:val="af4"/>
            <w:numPr>
              <w:numId w:val="5"/>
            </w:numPr>
            <w:tabs>
              <w:tab w:val="left" w:pos="1134"/>
            </w:tabs>
            <w:snapToGrid w:val="0"/>
            <w:ind w:left="60" w:right="-60" w:hanging="360"/>
          </w:pPr>
        </w:pPrChange>
      </w:pPr>
      <w:ins w:id="553" w:author="Учетная запись Майкрософт" w:date="2024-12-17T14:56:00Z">
        <w:r>
          <w:rPr>
            <w:lang w:eastAsia="ru-RU"/>
          </w:rPr>
          <w:t>Поиск песен по названию и по исполнителю.</w:t>
        </w:r>
      </w:ins>
    </w:p>
    <w:p w14:paraId="5468AA7B" w14:textId="317BA0E5" w:rsidR="002B0F42" w:rsidRDefault="00977FA7">
      <w:pPr>
        <w:pStyle w:val="af4"/>
        <w:tabs>
          <w:tab w:val="left" w:pos="1134"/>
        </w:tabs>
        <w:snapToGrid w:val="0"/>
        <w:ind w:left="62" w:right="-62" w:firstLine="0"/>
        <w:jc w:val="left"/>
        <w:rPr>
          <w:ins w:id="554" w:author="Учетная запись Майкрософт" w:date="2024-12-17T16:28:00Z"/>
          <w:rStyle w:val="20"/>
          <w:rFonts w:ascii="Times New Roman" w:eastAsiaTheme="minorHAnsi" w:hAnsi="Times New Roman" w:cstheme="minorBidi"/>
          <w:color w:val="000000" w:themeColor="text1"/>
          <w:sz w:val="28"/>
          <w:szCs w:val="22"/>
          <w:lang w:eastAsia="ru-RU"/>
        </w:rPr>
        <w:pPrChange w:id="555" w:author="Учетная запись Майкрософт" w:date="2024-12-17T16:28:00Z">
          <w:pPr>
            <w:pStyle w:val="af4"/>
            <w:numPr>
              <w:numId w:val="5"/>
            </w:numPr>
            <w:tabs>
              <w:tab w:val="left" w:pos="1134"/>
            </w:tabs>
            <w:snapToGrid w:val="0"/>
            <w:ind w:left="60" w:right="-60" w:hanging="360"/>
          </w:pPr>
        </w:pPrChange>
      </w:pPr>
      <w:ins w:id="556" w:author="Учетная запись Майкрософт" w:date="2024-12-17T14:52:00Z">
        <w:r>
          <w:rPr>
            <w:lang w:eastAsia="ru-RU"/>
          </w:rPr>
          <w:tab/>
        </w:r>
      </w:ins>
      <w:moveToRangeStart w:id="557" w:author="Учетная запись Майкрософт" w:date="2024-12-17T14:47:00Z" w:name="move185339236"/>
      <w:moveTo w:id="558" w:author="Учетная запись Майкрософт" w:date="2024-12-17T14:47:00Z">
        <w:del w:id="559" w:author="Учетная запись Майкрософт" w:date="2024-12-17T16:28:00Z">
          <w:r w:rsidR="002B0F42" w:rsidDel="001B5964">
            <w:rPr>
              <w:noProof/>
              <w:lang w:eastAsia="ru-RU"/>
            </w:rPr>
            <w:drawing>
              <wp:inline distT="0" distB="0" distL="0" distR="0" wp14:anchorId="7FE859CA" wp14:editId="47415C38">
                <wp:extent cx="5939790" cy="3682298"/>
                <wp:effectExtent l="19050" t="19050" r="22860" b="139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Функционал.drawio.png"/>
                        <pic:cNvPicPr/>
                      </pic:nvPicPr>
                      <pic:blipFill rotWithShape="1">
                        <a:blip r:embed="rId17">
                          <a:extLst>
                            <a:ext uri="{28A0092B-C50C-407E-A947-70E740481C1C}">
                              <a14:useLocalDpi xmlns:a14="http://schemas.microsoft.com/office/drawing/2010/main" val="0"/>
                            </a:ext>
                          </a:extLst>
                        </a:blip>
                        <a:srcRect l="51636"/>
                        <a:stretch/>
                      </pic:blipFill>
                      <pic:spPr bwMode="auto">
                        <a:xfrm>
                          <a:off x="0" y="0"/>
                          <a:ext cx="5939790" cy="36822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moveTo>
      <w:moveToRangeEnd w:id="557"/>
    </w:p>
    <w:p w14:paraId="00F8418B" w14:textId="77D9D294" w:rsidR="001B5964" w:rsidRDefault="001B5964">
      <w:pPr>
        <w:pStyle w:val="af4"/>
        <w:tabs>
          <w:tab w:val="left" w:pos="1134"/>
        </w:tabs>
        <w:snapToGrid w:val="0"/>
        <w:spacing w:before="240" w:after="240"/>
        <w:ind w:right="-62"/>
        <w:jc w:val="left"/>
        <w:rPr>
          <w:ins w:id="560" w:author="Учетная запись Майкрософт" w:date="2024-12-17T16:28:00Z"/>
          <w:rStyle w:val="20"/>
          <w:rFonts w:ascii="Times New Roman" w:eastAsiaTheme="minorHAnsi" w:hAnsi="Times New Roman" w:cstheme="minorBidi"/>
          <w:color w:val="000000" w:themeColor="text1"/>
          <w:sz w:val="28"/>
          <w:szCs w:val="22"/>
          <w:lang w:eastAsia="ru-RU"/>
        </w:rPr>
        <w:pPrChange w:id="561" w:author="Маргарита Савельева" w:date="2024-12-17T23:23:00Z">
          <w:pPr>
            <w:pStyle w:val="af4"/>
            <w:numPr>
              <w:numId w:val="5"/>
            </w:numPr>
            <w:tabs>
              <w:tab w:val="left" w:pos="1134"/>
            </w:tabs>
            <w:snapToGrid w:val="0"/>
            <w:ind w:left="60" w:right="-60" w:hanging="360"/>
          </w:pPr>
        </w:pPrChange>
      </w:pPr>
      <w:ins w:id="562" w:author="Учетная запись Майкрософт" w:date="2024-12-17T16:28:00Z">
        <w:del w:id="563" w:author="Маргарита Савельева" w:date="2024-12-17T23:23:00Z">
          <w:r w:rsidDel="00B70BDA">
            <w:rPr>
              <w:lang w:eastAsia="ru-RU"/>
            </w:rPr>
            <w:lastRenderedPageBreak/>
            <w:tab/>
          </w:r>
        </w:del>
        <w:r>
          <w:rPr>
            <w:lang w:eastAsia="ru-RU"/>
          </w:rPr>
          <w:t xml:space="preserve">Диаграмма вариантов использования для роли </w:t>
        </w:r>
        <w:r>
          <w:rPr>
            <w:lang w:val="en-US" w:eastAsia="ru-RU"/>
          </w:rPr>
          <w:t>admin</w:t>
        </w:r>
        <w:r w:rsidRPr="004D6565">
          <w:rPr>
            <w:lang w:eastAsia="ru-RU"/>
          </w:rPr>
          <w:t xml:space="preserve"> </w:t>
        </w:r>
        <w:r>
          <w:rPr>
            <w:lang w:eastAsia="ru-RU"/>
          </w:rPr>
          <w:t>представлена на рисунке 2.2.</w:t>
        </w:r>
      </w:ins>
    </w:p>
    <w:p w14:paraId="699AC398" w14:textId="6E65BAD2" w:rsidR="001B5964" w:rsidRDefault="001B5964">
      <w:pPr>
        <w:pStyle w:val="af4"/>
        <w:tabs>
          <w:tab w:val="left" w:pos="1134"/>
        </w:tabs>
        <w:snapToGrid w:val="0"/>
        <w:spacing w:before="240" w:after="240"/>
        <w:ind w:left="62" w:right="-62" w:firstLine="0"/>
        <w:jc w:val="center"/>
        <w:rPr>
          <w:ins w:id="564" w:author="Учетная запись Майкрософт" w:date="2024-12-17T15:07:00Z"/>
          <w:rStyle w:val="20"/>
          <w:rFonts w:ascii="Times New Roman" w:eastAsiaTheme="minorHAnsi" w:hAnsi="Times New Roman" w:cstheme="minorBidi"/>
          <w:color w:val="000000" w:themeColor="text1"/>
          <w:sz w:val="28"/>
          <w:szCs w:val="22"/>
          <w:lang w:eastAsia="ru-RU"/>
        </w:rPr>
        <w:pPrChange w:id="565" w:author="Учетная запись Майкрософт" w:date="2024-12-17T16:28:00Z">
          <w:pPr>
            <w:pStyle w:val="af4"/>
            <w:numPr>
              <w:numId w:val="5"/>
            </w:numPr>
            <w:tabs>
              <w:tab w:val="left" w:pos="1134"/>
            </w:tabs>
            <w:snapToGrid w:val="0"/>
            <w:ind w:left="60" w:right="-60" w:hanging="360"/>
          </w:pPr>
        </w:pPrChange>
      </w:pPr>
      <w:ins w:id="566" w:author="Учетная запись Майкрософт" w:date="2024-12-17T16:28:00Z">
        <w:r>
          <w:rPr>
            <w:noProof/>
            <w:lang w:eastAsia="ru-RU"/>
          </w:rPr>
          <w:drawing>
            <wp:inline distT="0" distB="0" distL="0" distR="0" wp14:anchorId="4FBCF882" wp14:editId="310E00FD">
              <wp:extent cx="5019027" cy="3524250"/>
              <wp:effectExtent l="19050" t="19050" r="10795" b="190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Функционал.drawio (2).png"/>
                      <pic:cNvPicPr/>
                    </pic:nvPicPr>
                    <pic:blipFill rotWithShape="1">
                      <a:blip r:embed="rId16">
                        <a:extLst>
                          <a:ext uri="{28A0092B-C50C-407E-A947-70E740481C1C}">
                            <a14:useLocalDpi xmlns:a14="http://schemas.microsoft.com/office/drawing/2010/main" val="0"/>
                          </a:ext>
                        </a:extLst>
                      </a:blip>
                      <a:srcRect l="54843"/>
                      <a:stretch/>
                    </pic:blipFill>
                    <pic:spPr bwMode="auto">
                      <a:xfrm>
                        <a:off x="0" y="0"/>
                        <a:ext cx="5040322" cy="35392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1BA750EE" w14:textId="056AE349" w:rsidR="005D515E" w:rsidRDefault="005D515E">
      <w:pPr>
        <w:pStyle w:val="af4"/>
        <w:spacing w:before="240" w:after="240"/>
        <w:ind w:firstLine="0"/>
        <w:jc w:val="center"/>
        <w:rPr>
          <w:ins w:id="567" w:author="Учетная запись Майкрософт" w:date="2024-12-17T14:47:00Z"/>
          <w:rStyle w:val="20"/>
          <w:rFonts w:ascii="Times New Roman" w:eastAsiaTheme="minorHAnsi" w:hAnsi="Times New Roman" w:cstheme="minorBidi"/>
          <w:color w:val="000000" w:themeColor="text1"/>
          <w:sz w:val="28"/>
          <w:szCs w:val="22"/>
        </w:rPr>
        <w:pPrChange w:id="568" w:author="Учетная запись Майкрософт" w:date="2024-12-17T16:29:00Z">
          <w:pPr>
            <w:pStyle w:val="af4"/>
            <w:numPr>
              <w:numId w:val="5"/>
            </w:numPr>
            <w:tabs>
              <w:tab w:val="left" w:pos="1134"/>
            </w:tabs>
            <w:snapToGrid w:val="0"/>
            <w:ind w:left="60" w:right="-60" w:hanging="360"/>
          </w:pPr>
        </w:pPrChange>
      </w:pPr>
      <w:ins w:id="569" w:author="Учетная запись Майкрософт" w:date="2024-12-17T15:07:00Z">
        <w:r>
          <w:rPr>
            <w:rFonts w:cs="Times New Roman"/>
            <w:szCs w:val="28"/>
          </w:rPr>
          <w:t xml:space="preserve">Рисунок </w:t>
        </w:r>
        <w:r w:rsidRPr="004D6565">
          <w:rPr>
            <w:rFonts w:cs="Times New Roman"/>
            <w:szCs w:val="28"/>
          </w:rPr>
          <w:t>2</w:t>
        </w:r>
        <w:r>
          <w:rPr>
            <w:rFonts w:cs="Times New Roman"/>
            <w:szCs w:val="28"/>
          </w:rPr>
          <w:t>.</w:t>
        </w:r>
      </w:ins>
      <w:ins w:id="570" w:author="Учетная запись Майкрософт" w:date="2024-12-17T16:29:00Z">
        <w:r w:rsidR="009E2FE2" w:rsidRPr="009E2FE2">
          <w:rPr>
            <w:rFonts w:cs="Times New Roman"/>
            <w:szCs w:val="28"/>
            <w:rPrChange w:id="571" w:author="Учетная запись Майкрософт" w:date="2024-12-17T16:29:00Z">
              <w:rPr>
                <w:rFonts w:cs="Times New Roman"/>
                <w:szCs w:val="28"/>
                <w:lang w:val="en-US"/>
              </w:rPr>
            </w:rPrChange>
          </w:rPr>
          <w:t>2</w:t>
        </w:r>
      </w:ins>
      <w:ins w:id="572" w:author="Учетная запись Майкрософт" w:date="2024-12-17T15:07:00Z">
        <w:r>
          <w:rPr>
            <w:rFonts w:cs="Times New Roman"/>
            <w:szCs w:val="28"/>
          </w:rPr>
          <w:t xml:space="preserve"> – Диаграмма вариантов использования для роли </w:t>
        </w:r>
        <w:r>
          <w:rPr>
            <w:rFonts w:cs="Times New Roman"/>
            <w:szCs w:val="28"/>
            <w:lang w:val="en-US"/>
          </w:rPr>
          <w:t>admin</w:t>
        </w:r>
      </w:ins>
    </w:p>
    <w:p w14:paraId="2A7D554E" w14:textId="0A99AFBF" w:rsidR="00977FA7" w:rsidRDefault="00977FA7" w:rsidP="00977FA7">
      <w:pPr>
        <w:pStyle w:val="af4"/>
        <w:tabs>
          <w:tab w:val="left" w:pos="1134"/>
        </w:tabs>
        <w:snapToGrid w:val="0"/>
        <w:ind w:left="62" w:right="-62" w:firstLine="0"/>
        <w:jc w:val="left"/>
        <w:rPr>
          <w:ins w:id="573" w:author="Учетная запись Майкрософт" w:date="2024-12-17T14:51:00Z"/>
          <w:lang w:eastAsia="ru-RU"/>
        </w:rPr>
      </w:pPr>
      <w:ins w:id="574" w:author="Учетная запись Майкрософт" w:date="2024-12-17T14:51:00Z">
        <w:r>
          <w:rPr>
            <w:lang w:eastAsia="ru-RU"/>
          </w:rPr>
          <w:tab/>
          <w:t>Возможности администратора:</w:t>
        </w:r>
      </w:ins>
    </w:p>
    <w:p w14:paraId="253E5BAB" w14:textId="77777777" w:rsidR="00977FA7" w:rsidRDefault="00977FA7" w:rsidP="00977FA7">
      <w:pPr>
        <w:pStyle w:val="af4"/>
        <w:numPr>
          <w:ilvl w:val="0"/>
          <w:numId w:val="40"/>
        </w:numPr>
        <w:tabs>
          <w:tab w:val="left" w:pos="1134"/>
        </w:tabs>
        <w:snapToGrid w:val="0"/>
        <w:ind w:right="-62"/>
        <w:jc w:val="left"/>
        <w:rPr>
          <w:ins w:id="575" w:author="Учетная запись Майкрософт" w:date="2024-12-17T14:51:00Z"/>
          <w:lang w:eastAsia="ru-RU"/>
        </w:rPr>
      </w:pPr>
      <w:ins w:id="576" w:author="Учетная запись Майкрософт" w:date="2024-12-17T14:51:00Z">
        <w:r>
          <w:rPr>
            <w:lang w:eastAsia="ru-RU"/>
          </w:rPr>
          <w:t>Добавление и удаление исполнителей;</w:t>
        </w:r>
      </w:ins>
    </w:p>
    <w:p w14:paraId="644F69CA" w14:textId="77777777" w:rsidR="00977FA7" w:rsidRDefault="00977FA7" w:rsidP="00977FA7">
      <w:pPr>
        <w:pStyle w:val="af4"/>
        <w:numPr>
          <w:ilvl w:val="0"/>
          <w:numId w:val="40"/>
        </w:numPr>
        <w:tabs>
          <w:tab w:val="left" w:pos="1134"/>
        </w:tabs>
        <w:snapToGrid w:val="0"/>
        <w:ind w:right="-62"/>
        <w:jc w:val="left"/>
        <w:rPr>
          <w:ins w:id="577" w:author="Учетная запись Майкрософт" w:date="2024-12-17T14:51:00Z"/>
          <w:lang w:eastAsia="ru-RU"/>
        </w:rPr>
      </w:pPr>
      <w:ins w:id="578" w:author="Учетная запись Майкрософт" w:date="2024-12-17T14:51:00Z">
        <w:r>
          <w:rPr>
            <w:lang w:eastAsia="ru-RU"/>
          </w:rPr>
          <w:t>Управление песнями (добавление, изменение, удаление);</w:t>
        </w:r>
      </w:ins>
    </w:p>
    <w:p w14:paraId="559A4CD6" w14:textId="77777777" w:rsidR="00977FA7" w:rsidRDefault="00977FA7" w:rsidP="00977FA7">
      <w:pPr>
        <w:pStyle w:val="af4"/>
        <w:numPr>
          <w:ilvl w:val="0"/>
          <w:numId w:val="40"/>
        </w:numPr>
        <w:tabs>
          <w:tab w:val="left" w:pos="1134"/>
        </w:tabs>
        <w:snapToGrid w:val="0"/>
        <w:ind w:right="-62"/>
        <w:jc w:val="left"/>
        <w:rPr>
          <w:ins w:id="579" w:author="Учетная запись Майкрософт" w:date="2024-12-17T14:51:00Z"/>
          <w:lang w:eastAsia="ru-RU"/>
        </w:rPr>
      </w:pPr>
      <w:ins w:id="580" w:author="Учетная запись Майкрософт" w:date="2024-12-17T14:51:00Z">
        <w:r>
          <w:rPr>
            <w:lang w:eastAsia="ru-RU"/>
          </w:rPr>
          <w:t>Создание и удаление сообществ по жанрам музыки;</w:t>
        </w:r>
      </w:ins>
    </w:p>
    <w:p w14:paraId="1B82A182" w14:textId="77777777" w:rsidR="00977FA7" w:rsidRDefault="00977FA7" w:rsidP="00977FA7">
      <w:pPr>
        <w:pStyle w:val="af4"/>
        <w:numPr>
          <w:ilvl w:val="0"/>
          <w:numId w:val="40"/>
        </w:numPr>
        <w:tabs>
          <w:tab w:val="left" w:pos="1134"/>
        </w:tabs>
        <w:snapToGrid w:val="0"/>
        <w:ind w:right="-62"/>
        <w:jc w:val="left"/>
        <w:rPr>
          <w:ins w:id="581" w:author="Учетная запись Майкрософт" w:date="2024-12-17T14:51:00Z"/>
          <w:lang w:eastAsia="ru-RU"/>
        </w:rPr>
      </w:pPr>
      <w:ins w:id="582" w:author="Учетная запись Майкрософт" w:date="2024-12-17T14:51:00Z">
        <w:r>
          <w:rPr>
            <w:lang w:eastAsia="ru-RU"/>
          </w:rPr>
          <w:t>Управление плейлистами (создание, изменения, удаление);</w:t>
        </w:r>
      </w:ins>
    </w:p>
    <w:p w14:paraId="7D7AC40D" w14:textId="77777777" w:rsidR="00977FA7" w:rsidRDefault="00977FA7" w:rsidP="00977FA7">
      <w:pPr>
        <w:pStyle w:val="af4"/>
        <w:numPr>
          <w:ilvl w:val="0"/>
          <w:numId w:val="40"/>
        </w:numPr>
        <w:tabs>
          <w:tab w:val="left" w:pos="1134"/>
        </w:tabs>
        <w:snapToGrid w:val="0"/>
        <w:ind w:right="-62"/>
        <w:jc w:val="left"/>
        <w:rPr>
          <w:ins w:id="583" w:author="Учетная запись Майкрософт" w:date="2024-12-17T14:51:00Z"/>
          <w:lang w:eastAsia="ru-RU"/>
        </w:rPr>
      </w:pPr>
      <w:ins w:id="584" w:author="Учетная запись Майкрософт" w:date="2024-12-17T14:51:00Z">
        <w:r>
          <w:rPr>
            <w:lang w:eastAsia="ru-RU"/>
          </w:rPr>
          <w:t>Фильтрация музыки по прослушиваним;</w:t>
        </w:r>
      </w:ins>
    </w:p>
    <w:p w14:paraId="03C4A868" w14:textId="79158B1A" w:rsidR="00977FA7" w:rsidRPr="00977FA7" w:rsidRDefault="00977FA7">
      <w:pPr>
        <w:pStyle w:val="af4"/>
        <w:numPr>
          <w:ilvl w:val="0"/>
          <w:numId w:val="40"/>
        </w:numPr>
        <w:tabs>
          <w:tab w:val="left" w:pos="1134"/>
        </w:tabs>
        <w:snapToGrid w:val="0"/>
        <w:ind w:right="-62"/>
        <w:jc w:val="left"/>
        <w:rPr>
          <w:rStyle w:val="20"/>
          <w:rFonts w:ascii="Times New Roman" w:eastAsiaTheme="minorHAnsi" w:hAnsi="Times New Roman" w:cstheme="minorBidi"/>
          <w:color w:val="000000" w:themeColor="text1"/>
          <w:sz w:val="28"/>
          <w:szCs w:val="22"/>
          <w:lang w:eastAsia="ru-RU"/>
        </w:rPr>
        <w:pPrChange w:id="585" w:author="Учетная запись Майкрософт" w:date="2024-12-17T14:51:00Z">
          <w:pPr>
            <w:pStyle w:val="af4"/>
            <w:numPr>
              <w:numId w:val="5"/>
            </w:numPr>
            <w:tabs>
              <w:tab w:val="left" w:pos="1134"/>
            </w:tabs>
            <w:snapToGrid w:val="0"/>
            <w:ind w:left="60" w:right="-60" w:hanging="360"/>
          </w:pPr>
        </w:pPrChange>
      </w:pPr>
      <w:ins w:id="586" w:author="Учетная запись Майкрософт" w:date="2024-12-17T14:51:00Z">
        <w:r>
          <w:rPr>
            <w:lang w:eastAsia="ru-RU"/>
          </w:rPr>
          <w:t>Поиск музыки по н</w:t>
        </w:r>
        <w:r w:rsidR="00F4210B">
          <w:rPr>
            <w:lang w:eastAsia="ru-RU"/>
          </w:rPr>
          <w:t xml:space="preserve">азванию и по </w:t>
        </w:r>
      </w:ins>
      <w:ins w:id="587" w:author="Учетная запись Майкрософт" w:date="2024-12-17T14:56:00Z">
        <w:r w:rsidR="00F4210B">
          <w:rPr>
            <w:lang w:eastAsia="ru-RU"/>
          </w:rPr>
          <w:t>испол</w:t>
        </w:r>
      </w:ins>
      <w:ins w:id="588" w:author="Учетная запись Майкрософт" w:date="2024-12-17T14:57:00Z">
        <w:r w:rsidR="006F1ABE">
          <w:rPr>
            <w:lang w:eastAsia="ru-RU"/>
          </w:rPr>
          <w:t>нителю</w:t>
        </w:r>
      </w:ins>
      <w:ins w:id="589" w:author="Учетная запись Майкрософт" w:date="2024-12-17T14:51:00Z">
        <w:r>
          <w:rPr>
            <w:lang w:eastAsia="ru-RU"/>
          </w:rPr>
          <w:t>.</w:t>
        </w:r>
      </w:ins>
    </w:p>
    <w:p w14:paraId="4E6D84DF" w14:textId="44BA354E" w:rsidR="00D4110D" w:rsidRPr="00973730" w:rsidRDefault="00D4110D">
      <w:pPr>
        <w:pStyle w:val="afb"/>
        <w:rPr>
          <w:rStyle w:val="20"/>
          <w:rFonts w:ascii="Times New Roman" w:hAnsi="Times New Roman" w:cs="Times New Roman"/>
          <w:b w:val="0"/>
          <w:bCs/>
          <w:color w:val="auto"/>
          <w:sz w:val="28"/>
          <w:szCs w:val="28"/>
        </w:rPr>
      </w:pPr>
      <w:bookmarkStart w:id="590" w:name="_Toc30819"/>
      <w:bookmarkStart w:id="591" w:name="_Toc185286454"/>
      <w:bookmarkStart w:id="592" w:name="_Toc185345469"/>
      <w:r w:rsidRPr="00973730">
        <w:rPr>
          <w:rStyle w:val="20"/>
          <w:rFonts w:ascii="Times New Roman" w:hAnsi="Times New Roman" w:cs="Times New Roman"/>
          <w:bCs/>
          <w:color w:val="auto"/>
          <w:sz w:val="28"/>
          <w:szCs w:val="28"/>
        </w:rPr>
        <w:t>2.</w:t>
      </w:r>
      <w:r w:rsidR="00C90CF9" w:rsidRPr="002B0F42">
        <w:rPr>
          <w:rStyle w:val="20"/>
          <w:rFonts w:ascii="Times New Roman" w:hAnsi="Times New Roman" w:cs="Times New Roman"/>
          <w:bCs/>
          <w:color w:val="auto"/>
          <w:sz w:val="28"/>
          <w:szCs w:val="28"/>
          <w:rPrChange w:id="593" w:author="Учетная запись Майкрософт" w:date="2024-12-17T14:45:00Z">
            <w:rPr>
              <w:rStyle w:val="20"/>
              <w:rFonts w:ascii="Times New Roman" w:hAnsi="Times New Roman" w:cs="Times New Roman"/>
              <w:bCs/>
              <w:color w:val="auto"/>
              <w:sz w:val="28"/>
              <w:szCs w:val="28"/>
              <w:lang w:val="en-US"/>
            </w:rPr>
          </w:rPrChange>
        </w:rPr>
        <w:t>2</w:t>
      </w:r>
      <w:r w:rsidRPr="00973730">
        <w:rPr>
          <w:rStyle w:val="20"/>
          <w:rFonts w:ascii="Times New Roman" w:hAnsi="Times New Roman" w:cs="Times New Roman"/>
          <w:bCs/>
          <w:color w:val="auto"/>
          <w:sz w:val="28"/>
          <w:szCs w:val="28"/>
        </w:rPr>
        <w:t xml:space="preserve"> Привилегии</w:t>
      </w:r>
      <w:bookmarkEnd w:id="590"/>
      <w:bookmarkEnd w:id="591"/>
      <w:bookmarkEnd w:id="592"/>
    </w:p>
    <w:p w14:paraId="140795D6" w14:textId="2BB25288" w:rsidR="006C12AE" w:rsidRPr="00C5189D" w:rsidRDefault="00D4110D" w:rsidP="00C5189D">
      <w:pPr>
        <w:pStyle w:val="a3"/>
        <w:tabs>
          <w:tab w:val="left" w:pos="709"/>
        </w:tabs>
        <w:spacing w:after="0" w:line="240" w:lineRule="auto"/>
        <w:ind w:left="0" w:firstLine="709"/>
        <w:jc w:val="both"/>
        <w:rPr>
          <w:rFonts w:eastAsia="Times New Roman" w:cs="Times New Roman"/>
          <w:color w:val="000000"/>
          <w:lang w:eastAsia="ru-RU"/>
        </w:rPr>
      </w:pPr>
      <w:r>
        <w:rPr>
          <w:rFonts w:eastAsia="Times New Roman" w:cs="Times New Roman"/>
          <w:color w:val="000000"/>
          <w:lang w:eastAsia="ru-RU"/>
        </w:rPr>
        <w:t xml:space="preserve">Привилегии, выдаваемые ролям, определяют, какие действия могут быть выполнены в отношении определенных объектов базы данных (например, таблиц, представлений и т.д.) и контролируют доступ пользователей к этим объектам. Таким образом, выдача привилегий ролям позволяет определить права доступа на уровне ролей, что упрощает управление безопасностью и снижает риски нарушения безопасности базы данных. </w:t>
      </w:r>
    </w:p>
    <w:p w14:paraId="1E94381F" w14:textId="336FFF64" w:rsidR="006C12AE" w:rsidRPr="00CF643C" w:rsidRDefault="00D4110D" w:rsidP="00CF643C">
      <w:pPr>
        <w:pStyle w:val="a3"/>
        <w:tabs>
          <w:tab w:val="left" w:pos="709"/>
        </w:tabs>
        <w:spacing w:after="240" w:line="240" w:lineRule="auto"/>
        <w:ind w:left="0" w:firstLine="709"/>
        <w:rPr>
          <w:rFonts w:eastAsia="Times New Roman" w:cs="Times New Roman"/>
          <w:color w:val="000000"/>
          <w:lang w:eastAsia="ru-RU"/>
        </w:rPr>
      </w:pPr>
      <w:r>
        <w:rPr>
          <w:rFonts w:eastAsia="Times New Roman" w:cs="Times New Roman"/>
          <w:color w:val="000000"/>
          <w:lang w:eastAsia="ru-RU"/>
        </w:rPr>
        <w:t>Предоставление</w:t>
      </w:r>
      <w:r w:rsidRPr="008976E3">
        <w:rPr>
          <w:rFonts w:eastAsia="Times New Roman" w:cs="Times New Roman"/>
          <w:color w:val="000000"/>
          <w:lang w:eastAsia="ru-RU"/>
        </w:rPr>
        <w:t xml:space="preserve"> привилегий</w:t>
      </w:r>
      <w:r w:rsidR="00C5189D">
        <w:rPr>
          <w:rFonts w:eastAsia="Times New Roman" w:cs="Times New Roman"/>
          <w:color w:val="000000"/>
          <w:lang w:eastAsia="ru-RU"/>
        </w:rPr>
        <w:t xml:space="preserve"> роли администратор</w:t>
      </w:r>
      <w:r w:rsidRPr="008976E3">
        <w:rPr>
          <w:rFonts w:eastAsia="Times New Roman" w:cs="Times New Roman"/>
          <w:color w:val="000000"/>
          <w:lang w:eastAsia="ru-RU"/>
        </w:rPr>
        <w:t xml:space="preserve"> </w:t>
      </w:r>
      <w:r>
        <w:rPr>
          <w:rFonts w:eastAsia="Times New Roman" w:cs="Times New Roman"/>
          <w:color w:val="000000"/>
          <w:lang w:eastAsia="ru-RU"/>
        </w:rPr>
        <w:t xml:space="preserve">представлено на </w:t>
      </w:r>
      <w:r w:rsidR="006C12AE">
        <w:rPr>
          <w:rFonts w:eastAsia="Times New Roman" w:cs="Times New Roman"/>
          <w:color w:val="000000"/>
          <w:lang w:eastAsia="ru-RU"/>
        </w:rPr>
        <w:t>листинге</w:t>
      </w:r>
      <w:r>
        <w:rPr>
          <w:rFonts w:eastAsia="Times New Roman" w:cs="Times New Roman"/>
          <w:color w:val="000000"/>
          <w:lang w:eastAsia="ru-RU"/>
        </w:rPr>
        <w:t xml:space="preserve"> </w:t>
      </w:r>
      <w:r w:rsidRPr="008976E3">
        <w:rPr>
          <w:rFonts w:eastAsia="Times New Roman" w:cs="Times New Roman"/>
          <w:color w:val="000000"/>
          <w:lang w:eastAsia="ru-RU"/>
        </w:rPr>
        <w:t>2.</w:t>
      </w:r>
      <w:r w:rsidR="004A0A5C" w:rsidRPr="004A0A5C">
        <w:rPr>
          <w:rFonts w:eastAsia="Times New Roman" w:cs="Times New Roman"/>
          <w:color w:val="000000"/>
          <w:lang w:eastAsia="ru-RU"/>
        </w:rPr>
        <w:t>2</w:t>
      </w:r>
      <w:r w:rsidRPr="008976E3">
        <w:rPr>
          <w:rFonts w:eastAsia="Times New Roman" w:cs="Times New Roman"/>
          <w:color w:val="000000"/>
          <w:lang w:eastAsia="ru-RU"/>
        </w:rPr>
        <w:t>.</w:t>
      </w:r>
    </w:p>
    <w:p w14:paraId="22F6E848" w14:textId="1864DB27" w:rsidR="00150B5F" w:rsidRPr="00150B5F" w:rsidRDefault="001F4D6E" w:rsidP="00915390">
      <w:pPr>
        <w:pBdr>
          <w:top w:val="single" w:sz="4" w:space="1" w:color="auto"/>
          <w:left w:val="single" w:sz="4" w:space="4" w:color="auto"/>
          <w:bottom w:val="single" w:sz="4" w:space="1" w:color="auto"/>
          <w:right w:val="single" w:sz="4" w:space="4" w:color="auto"/>
          <w:between w:val="single" w:sz="4" w:space="1" w:color="auto"/>
          <w:bar w:val="single" w:sz="4" w:color="auto"/>
        </w:pBdr>
        <w:spacing w:after="0"/>
        <w:ind w:left="62" w:right="-62"/>
        <w:rPr>
          <w:rFonts w:ascii="Courier New" w:hAnsi="Courier New" w:cs="Courier New"/>
          <w:sz w:val="24"/>
          <w:szCs w:val="24"/>
          <w:lang w:val="en-US"/>
        </w:rPr>
      </w:pPr>
      <w:r>
        <w:rPr>
          <w:rFonts w:ascii="Courier New" w:hAnsi="Courier New" w:cs="Courier New"/>
          <w:sz w:val="24"/>
          <w:szCs w:val="24"/>
          <w:lang w:val="en-US"/>
        </w:rPr>
        <w:t xml:space="preserve">Grant </w:t>
      </w:r>
      <w:r w:rsidRPr="001F4D6E">
        <w:rPr>
          <w:rFonts w:ascii="Courier New" w:hAnsi="Courier New" w:cs="Courier New"/>
          <w:sz w:val="24"/>
          <w:szCs w:val="24"/>
          <w:lang w:val="en-US"/>
        </w:rPr>
        <w:t>execute on procedure insert_artist to admin;</w:t>
      </w:r>
      <w:r w:rsidR="004B1575">
        <w:rPr>
          <w:rFonts w:ascii="Courier New" w:hAnsi="Courier New" w:cs="Courier New"/>
          <w:sz w:val="24"/>
          <w:szCs w:val="24"/>
          <w:lang w:val="en-US"/>
        </w:rPr>
        <w:t xml:space="preserve">          </w:t>
      </w:r>
      <w:r w:rsidR="00CF643C" w:rsidRPr="00CF643C">
        <w:rPr>
          <w:lang w:val="en-US"/>
        </w:rPr>
        <w:t xml:space="preserve"> </w:t>
      </w:r>
      <w:r w:rsidR="004B1575">
        <w:rPr>
          <w:rFonts w:ascii="Courier New" w:hAnsi="Courier New" w:cs="Courier New"/>
          <w:sz w:val="24"/>
          <w:szCs w:val="24"/>
          <w:lang w:val="en-US"/>
        </w:rPr>
        <w:t>G</w:t>
      </w:r>
      <w:r w:rsidR="00CF643C" w:rsidRPr="00CF643C">
        <w:rPr>
          <w:rFonts w:ascii="Courier New" w:hAnsi="Courier New" w:cs="Courier New"/>
          <w:sz w:val="24"/>
          <w:szCs w:val="24"/>
          <w:lang w:val="en-US"/>
        </w:rPr>
        <w:t>rant execute on procedure delete_artist_by_name to admin;</w:t>
      </w:r>
      <w:r w:rsidR="004B1575" w:rsidRPr="004B1575">
        <w:rPr>
          <w:lang w:val="en-US"/>
        </w:rPr>
        <w:t xml:space="preserve"> </w:t>
      </w:r>
      <w:r w:rsidR="004B1575">
        <w:rPr>
          <w:lang w:val="en-US"/>
        </w:rPr>
        <w:t xml:space="preserve">    </w:t>
      </w:r>
      <w:r w:rsidR="004B1575">
        <w:rPr>
          <w:rFonts w:ascii="Courier New" w:hAnsi="Courier New" w:cs="Courier New"/>
          <w:sz w:val="24"/>
          <w:szCs w:val="24"/>
          <w:lang w:val="en-US"/>
        </w:rPr>
        <w:t>G</w:t>
      </w:r>
      <w:r w:rsidR="004B1575" w:rsidRPr="004B1575">
        <w:rPr>
          <w:rFonts w:ascii="Courier New" w:hAnsi="Courier New" w:cs="Courier New"/>
          <w:sz w:val="24"/>
          <w:szCs w:val="24"/>
          <w:lang w:val="en-US"/>
        </w:rPr>
        <w:t>rant execute on procedure add_song_and_link_artists to admin;</w:t>
      </w:r>
      <w:r w:rsidR="00A427F3" w:rsidRPr="00A427F3">
        <w:rPr>
          <w:lang w:val="en-US"/>
        </w:rPr>
        <w:t xml:space="preserve"> </w:t>
      </w:r>
      <w:r w:rsidR="00A427F3">
        <w:rPr>
          <w:rFonts w:ascii="Courier New" w:hAnsi="Courier New" w:cs="Courier New"/>
          <w:sz w:val="24"/>
          <w:szCs w:val="24"/>
          <w:lang w:val="en-US"/>
        </w:rPr>
        <w:lastRenderedPageBreak/>
        <w:t>G</w:t>
      </w:r>
      <w:r w:rsidR="00A427F3" w:rsidRPr="00A427F3">
        <w:rPr>
          <w:rFonts w:ascii="Courier New" w:hAnsi="Courier New" w:cs="Courier New"/>
          <w:sz w:val="24"/>
          <w:szCs w:val="24"/>
          <w:lang w:val="en-US"/>
        </w:rPr>
        <w:t>rant execute on procedure delete_song_and_unlink_artists to admin;</w:t>
      </w:r>
      <w:r w:rsidR="00A427F3" w:rsidRPr="00A427F3">
        <w:rPr>
          <w:lang w:val="en-US"/>
        </w:rPr>
        <w:t xml:space="preserve"> </w:t>
      </w:r>
      <w:r w:rsidR="00A427F3">
        <w:rPr>
          <w:lang w:val="en-US"/>
        </w:rPr>
        <w:t xml:space="preserve">                                                                                                                    </w:t>
      </w:r>
      <w:r w:rsidR="00A427F3">
        <w:rPr>
          <w:rFonts w:ascii="Courier New" w:hAnsi="Courier New" w:cs="Courier New"/>
          <w:sz w:val="24"/>
          <w:szCs w:val="24"/>
          <w:lang w:val="en-US"/>
        </w:rPr>
        <w:t>G</w:t>
      </w:r>
      <w:r w:rsidR="00A427F3" w:rsidRPr="00A427F3">
        <w:rPr>
          <w:rFonts w:ascii="Courier New" w:hAnsi="Courier New" w:cs="Courier New"/>
          <w:sz w:val="24"/>
          <w:szCs w:val="24"/>
          <w:lang w:val="en-US"/>
        </w:rPr>
        <w:t>rant execute on procedure create_genre_community to admin;</w:t>
      </w:r>
      <w:r w:rsidR="00A427F3" w:rsidRPr="00A427F3">
        <w:rPr>
          <w:lang w:val="en-US"/>
        </w:rPr>
        <w:t xml:space="preserve"> </w:t>
      </w:r>
      <w:r w:rsidR="00A427F3">
        <w:rPr>
          <w:lang w:val="en-US"/>
        </w:rPr>
        <w:t xml:space="preserve"> </w:t>
      </w:r>
      <w:r w:rsidR="00A427F3">
        <w:rPr>
          <w:rFonts w:ascii="Courier New" w:hAnsi="Courier New" w:cs="Courier New"/>
          <w:sz w:val="24"/>
          <w:szCs w:val="24"/>
          <w:lang w:val="en-US"/>
        </w:rPr>
        <w:t>G</w:t>
      </w:r>
      <w:r w:rsidR="00A427F3" w:rsidRPr="00A427F3">
        <w:rPr>
          <w:rFonts w:ascii="Courier New" w:hAnsi="Courier New" w:cs="Courier New"/>
          <w:sz w:val="24"/>
          <w:szCs w:val="24"/>
          <w:lang w:val="en-US"/>
        </w:rPr>
        <w:t>rant execute on procedure delete_community to admin;</w:t>
      </w:r>
      <w:r w:rsidR="00E23E69" w:rsidRPr="00E23E69">
        <w:rPr>
          <w:lang w:val="en-US"/>
        </w:rPr>
        <w:t xml:space="preserve"> </w:t>
      </w:r>
      <w:r w:rsidR="00E23E69">
        <w:rPr>
          <w:lang w:val="en-US"/>
        </w:rPr>
        <w:t xml:space="preserve">               </w:t>
      </w:r>
      <w:r w:rsidR="00E23E69">
        <w:rPr>
          <w:rFonts w:ascii="Courier New" w:hAnsi="Courier New" w:cs="Courier New"/>
          <w:sz w:val="24"/>
          <w:szCs w:val="24"/>
          <w:lang w:val="en-US"/>
        </w:rPr>
        <w:t>G</w:t>
      </w:r>
      <w:r w:rsidR="00E23E69" w:rsidRPr="00E23E69">
        <w:rPr>
          <w:rFonts w:ascii="Courier New" w:hAnsi="Courier New" w:cs="Courier New"/>
          <w:sz w:val="24"/>
          <w:szCs w:val="24"/>
          <w:lang w:val="en-US"/>
        </w:rPr>
        <w:t>rant execute on procedure UpdateSongAndArtistsById to admin;</w:t>
      </w:r>
    </w:p>
    <w:p w14:paraId="59697344" w14:textId="3F7F037E" w:rsidR="00D4110D" w:rsidRDefault="00A15456" w:rsidP="00915390">
      <w:pPr>
        <w:pStyle w:val="af4"/>
        <w:keepNext/>
        <w:spacing w:after="280"/>
        <w:ind w:firstLine="0"/>
        <w:jc w:val="center"/>
        <w:rPr>
          <w:lang w:eastAsia="ru-RU"/>
        </w:rPr>
      </w:pPr>
      <w:r>
        <w:rPr>
          <w:lang w:eastAsia="ru-RU"/>
        </w:rPr>
        <w:t>Листинг</w:t>
      </w:r>
      <w:r w:rsidR="00D4110D">
        <w:rPr>
          <w:lang w:eastAsia="ru-RU"/>
        </w:rPr>
        <w:t xml:space="preserve"> </w:t>
      </w:r>
      <w:r w:rsidR="00D4110D" w:rsidRPr="008976E3">
        <w:rPr>
          <w:lang w:eastAsia="ru-RU"/>
        </w:rPr>
        <w:t>2.</w:t>
      </w:r>
      <w:r w:rsidR="00B95BDE">
        <w:rPr>
          <w:lang w:eastAsia="ru-RU"/>
        </w:rPr>
        <w:t>2</w:t>
      </w:r>
      <w:r w:rsidR="00D4110D">
        <w:rPr>
          <w:lang w:eastAsia="ru-RU"/>
        </w:rPr>
        <w:t>– Предоставление</w:t>
      </w:r>
      <w:r w:rsidR="00D4110D" w:rsidRPr="008976E3">
        <w:rPr>
          <w:lang w:eastAsia="ru-RU"/>
        </w:rPr>
        <w:t xml:space="preserve"> привилегий</w:t>
      </w:r>
    </w:p>
    <w:p w14:paraId="76005C8B" w14:textId="62BEF1EA" w:rsidR="005B7F34" w:rsidRPr="00B70BDA" w:rsidRDefault="005B7F34" w:rsidP="005B7F34">
      <w:pPr>
        <w:pStyle w:val="af4"/>
        <w:keepNext/>
        <w:rPr>
          <w:spacing w:val="-4"/>
          <w:lang w:eastAsia="ru-RU"/>
          <w:rPrChange w:id="594" w:author="Маргарита Савельева" w:date="2024-12-17T23:23:00Z">
            <w:rPr>
              <w:lang w:eastAsia="ru-RU"/>
            </w:rPr>
          </w:rPrChange>
        </w:rPr>
      </w:pPr>
      <w:r w:rsidRPr="00B70BDA">
        <w:rPr>
          <w:spacing w:val="-4"/>
          <w:lang w:eastAsia="ru-RU"/>
          <w:rPrChange w:id="595" w:author="Маргарита Савельева" w:date="2024-12-17T23:23:00Z">
            <w:rPr>
              <w:lang w:eastAsia="ru-RU"/>
            </w:rPr>
          </w:rPrChange>
        </w:rPr>
        <w:t>Администратору были предоставлены различные привилегии для эфективного управления базой данных. Среди них — возможность выполнения процедур, таких как добавление и удаление информации об артистах, создание жанровых сообществ и обновление данных о песнях и исполнителях. Эти привилегии предоставляют администратору полный контроль над базой данных, позволяя ему эффективно координировать операции по управлению информацией.</w:t>
      </w:r>
    </w:p>
    <w:p w14:paraId="465FB48D" w14:textId="06EB3FE1" w:rsidR="005B7F34" w:rsidRPr="006E761B" w:rsidRDefault="005B7F34" w:rsidP="005B7F34">
      <w:pPr>
        <w:pStyle w:val="af4"/>
        <w:keepNext/>
        <w:rPr>
          <w:lang w:eastAsia="ru-RU"/>
        </w:rPr>
      </w:pPr>
      <w:r>
        <w:rPr>
          <w:lang w:eastAsia="ru-RU"/>
        </w:rPr>
        <w:t>Предоставление администратору указанных привилегий не только обеспечивает ему возможность управления данными, но и помогает обеспечить безопасность и целостность информации. Этот набор привилегий дает администратору необходимые инструменты для обеспечения правильной работы базы данных, обеспечивая доступ к ключевым функциям, которые помогают поддерживать порядок и эффективность в обработке информации о исполнителях, песнях и жанровых сообществах.</w:t>
      </w:r>
    </w:p>
    <w:p w14:paraId="3D77EDCA" w14:textId="7A6F1617" w:rsidR="00D4110D" w:rsidRPr="00915390" w:rsidRDefault="00D4110D" w:rsidP="005B7F34">
      <w:pPr>
        <w:pStyle w:val="afb"/>
        <w:rPr>
          <w:rStyle w:val="20"/>
          <w:rFonts w:ascii="Times New Roman" w:hAnsi="Times New Roman" w:cs="Times New Roman"/>
          <w:bCs/>
          <w:color w:val="auto"/>
          <w:sz w:val="28"/>
          <w:szCs w:val="28"/>
        </w:rPr>
      </w:pPr>
      <w:bookmarkStart w:id="596" w:name="_Toc32011"/>
      <w:bookmarkStart w:id="597" w:name="_Toc185286455"/>
      <w:bookmarkStart w:id="598" w:name="_Toc185345470"/>
      <w:r w:rsidRPr="00973730">
        <w:rPr>
          <w:rStyle w:val="20"/>
          <w:rFonts w:ascii="Times New Roman" w:hAnsi="Times New Roman" w:cs="Times New Roman"/>
          <w:bCs/>
          <w:color w:val="auto"/>
          <w:sz w:val="28"/>
          <w:szCs w:val="28"/>
        </w:rPr>
        <w:t>2.</w:t>
      </w:r>
      <w:r w:rsidR="00DF0140" w:rsidRPr="00973730">
        <w:rPr>
          <w:rStyle w:val="20"/>
          <w:rFonts w:ascii="Times New Roman" w:hAnsi="Times New Roman" w:cs="Times New Roman"/>
          <w:bCs/>
          <w:color w:val="auto"/>
          <w:sz w:val="28"/>
          <w:szCs w:val="28"/>
        </w:rPr>
        <w:t xml:space="preserve">3 </w:t>
      </w:r>
      <w:r w:rsidRPr="00973730">
        <w:rPr>
          <w:rStyle w:val="20"/>
          <w:rFonts w:ascii="Times New Roman" w:hAnsi="Times New Roman" w:cs="Times New Roman"/>
          <w:bCs/>
          <w:color w:val="auto"/>
          <w:sz w:val="28"/>
          <w:szCs w:val="28"/>
        </w:rPr>
        <w:t>Вывод</w:t>
      </w:r>
      <w:bookmarkStart w:id="599" w:name="_Toc162922521"/>
      <w:bookmarkEnd w:id="596"/>
      <w:r w:rsidR="00915390" w:rsidRPr="00915390">
        <w:rPr>
          <w:rStyle w:val="20"/>
          <w:rFonts w:ascii="Times New Roman" w:hAnsi="Times New Roman" w:cs="Times New Roman"/>
          <w:bCs/>
          <w:color w:val="auto"/>
          <w:sz w:val="28"/>
          <w:szCs w:val="28"/>
        </w:rPr>
        <w:t xml:space="preserve"> </w:t>
      </w:r>
      <w:r w:rsidR="00915390">
        <w:rPr>
          <w:rStyle w:val="20"/>
          <w:rFonts w:ascii="Times New Roman" w:hAnsi="Times New Roman" w:cs="Times New Roman"/>
          <w:bCs/>
          <w:color w:val="auto"/>
          <w:sz w:val="28"/>
          <w:szCs w:val="28"/>
        </w:rPr>
        <w:t>по разделу</w:t>
      </w:r>
      <w:bookmarkEnd w:id="597"/>
      <w:bookmarkEnd w:id="598"/>
    </w:p>
    <w:p w14:paraId="3CEA426A" w14:textId="352D09DF" w:rsidR="00D4110D" w:rsidRPr="008976E3" w:rsidRDefault="00C5189D" w:rsidP="00C5189D">
      <w:pPr>
        <w:spacing w:line="240" w:lineRule="auto"/>
        <w:ind w:firstLine="709"/>
        <w:jc w:val="both"/>
        <w:rPr>
          <w:rFonts w:eastAsia="Times New Roman" w:cs="Times New Roman"/>
          <w:color w:val="000000"/>
          <w:lang w:eastAsia="ru-RU"/>
        </w:rPr>
      </w:pPr>
      <w:r w:rsidRPr="00C5189D">
        <w:rPr>
          <w:rFonts w:eastAsia="Times New Roman" w:cs="Times New Roman"/>
          <w:szCs w:val="28"/>
          <w:lang w:eastAsia="ru-RU"/>
        </w:rPr>
        <w:t>В разделе обсуждается процесс создания пользователей и ролей в PostgreSQL, а также выдача привилегий ролям для управления доступом к объектам базы данных. В PostgreSQL пользователи и роли могут быть созданы через команду CREATE USER, где пользователь и роль имеют одинаковое имя и могут использоваться взаимозаменяемо. Привилегии, назначаемые ролям, определяют возможные действия относительно объектов базы данных, обеспечивая удобное управление безопасностью и контролем доступа к данным в системе.</w:t>
      </w:r>
      <w:r w:rsidR="00D4110D" w:rsidRPr="008976E3">
        <w:rPr>
          <w:rFonts w:eastAsia="Times New Roman" w:cs="Times New Roman"/>
          <w:color w:val="000000"/>
          <w:lang w:eastAsia="ru-RU"/>
        </w:rPr>
        <w:br w:type="page"/>
      </w:r>
    </w:p>
    <w:p w14:paraId="3D9AE562" w14:textId="5C1E6DF6" w:rsidR="004E1AEF" w:rsidRPr="004E1AEF" w:rsidRDefault="005B7F34" w:rsidP="005B7F34">
      <w:pPr>
        <w:pStyle w:val="1"/>
        <w:spacing w:before="240" w:after="360"/>
        <w:ind w:firstLine="709"/>
        <w:rPr>
          <w:rStyle w:val="20"/>
          <w:rFonts w:ascii="Times New Roman" w:hAnsi="Times New Roman" w:cs="Times New Roman"/>
          <w:b w:val="0"/>
          <w:bCs/>
          <w:i/>
          <w:iCs/>
          <w:color w:val="auto"/>
          <w:lang w:eastAsia="ru-RU"/>
        </w:rPr>
      </w:pPr>
      <w:bookmarkStart w:id="600" w:name="_Toc27015"/>
      <w:bookmarkStart w:id="601" w:name="_Toc185286456"/>
      <w:bookmarkStart w:id="602" w:name="_Toc185345471"/>
      <w:bookmarkEnd w:id="599"/>
      <w:r>
        <w:rPr>
          <w:rStyle w:val="20"/>
          <w:rFonts w:ascii="Times New Roman" w:hAnsi="Times New Roman" w:cs="Times New Roman"/>
          <w:bCs/>
          <w:color w:val="auto"/>
          <w:sz w:val="28"/>
          <w:szCs w:val="28"/>
        </w:rPr>
        <w:lastRenderedPageBreak/>
        <w:t>3</w:t>
      </w:r>
      <w:r w:rsidR="004E1AEF" w:rsidRPr="004E1AEF">
        <w:rPr>
          <w:rStyle w:val="20"/>
          <w:rFonts w:ascii="Times New Roman" w:hAnsi="Times New Roman" w:cs="Times New Roman"/>
          <w:bCs/>
          <w:color w:val="auto"/>
          <w:sz w:val="28"/>
          <w:szCs w:val="28"/>
        </w:rPr>
        <w:t xml:space="preserve"> Разработка необходимых объектов</w:t>
      </w:r>
      <w:bookmarkEnd w:id="600"/>
      <w:bookmarkEnd w:id="601"/>
      <w:bookmarkEnd w:id="602"/>
    </w:p>
    <w:p w14:paraId="1D2C495B" w14:textId="2B4F0DF6" w:rsidR="004E1AEF" w:rsidRPr="00B70BDA" w:rsidRDefault="004E1AEF" w:rsidP="005B7F34">
      <w:pPr>
        <w:pStyle w:val="afb"/>
        <w:rPr>
          <w:bCs/>
          <w:spacing w:val="-4"/>
          <w:rPrChange w:id="603" w:author="Маргарита Савельева" w:date="2024-12-17T23:23:00Z">
            <w:rPr>
              <w:bCs/>
            </w:rPr>
          </w:rPrChange>
        </w:rPr>
      </w:pPr>
      <w:bookmarkStart w:id="604" w:name="_Toc19941"/>
      <w:bookmarkStart w:id="605" w:name="_Toc185286457"/>
      <w:bookmarkStart w:id="606" w:name="_Toc185345472"/>
      <w:r w:rsidRPr="00B70BDA">
        <w:rPr>
          <w:spacing w:val="-4"/>
          <w:rPrChange w:id="607" w:author="Маргарита Савельева" w:date="2024-12-17T23:23:00Z">
            <w:rPr/>
          </w:rPrChange>
        </w:rPr>
        <w:t>3.1 Описание информационных объектов и ограничений целостности</w:t>
      </w:r>
      <w:del w:id="608" w:author="Маргарита Савельева" w:date="2024-12-17T23:23:00Z">
        <w:r w:rsidRPr="00B70BDA" w:rsidDel="00B70BDA">
          <w:rPr>
            <w:spacing w:val="-4"/>
            <w:rPrChange w:id="609" w:author="Маргарита Савельева" w:date="2024-12-17T23:23:00Z">
              <w:rPr/>
            </w:rPrChange>
          </w:rPr>
          <w:delText>.</w:delText>
        </w:r>
        <w:bookmarkStart w:id="610" w:name="_Hlk161962625"/>
        <w:bookmarkEnd w:id="604"/>
        <w:bookmarkEnd w:id="605"/>
        <w:bookmarkEnd w:id="606"/>
        <w:r w:rsidRPr="00B70BDA" w:rsidDel="00B70BDA">
          <w:rPr>
            <w:rFonts w:eastAsia="Times New Roman"/>
            <w:color w:val="000000"/>
            <w:spacing w:val="-4"/>
            <w:rPrChange w:id="611" w:author="Маргарита Савельева" w:date="2024-12-17T23:23:00Z">
              <w:rPr>
                <w:rFonts w:eastAsia="Times New Roman"/>
                <w:color w:val="000000"/>
              </w:rPr>
            </w:rPrChange>
          </w:rPr>
          <w:tab/>
        </w:r>
      </w:del>
    </w:p>
    <w:bookmarkEnd w:id="610"/>
    <w:p w14:paraId="29D1FDEB" w14:textId="7135AC31" w:rsidR="0024356D" w:rsidRDefault="0024356D" w:rsidP="004F5E8D">
      <w:pPr>
        <w:spacing w:after="240" w:line="240" w:lineRule="auto"/>
        <w:ind w:firstLine="709"/>
        <w:jc w:val="both"/>
        <w:rPr>
          <w:rFonts w:eastAsia="Times New Roman" w:cs="Times New Roman"/>
          <w:szCs w:val="28"/>
        </w:rPr>
        <w:pPrChange w:id="612" w:author="Учетная запись Майкрософт" w:date="2024-12-17T16:21:00Z">
          <w:pPr>
            <w:spacing w:before="280" w:after="280" w:line="240" w:lineRule="auto"/>
            <w:jc w:val="center"/>
          </w:pPr>
        </w:pPrChange>
      </w:pPr>
      <w:r w:rsidRPr="007C4ECF">
        <w:rPr>
          <w:rFonts w:eastAsia="Times New Roman" w:cs="Times New Roman"/>
          <w:szCs w:val="28"/>
        </w:rPr>
        <w:t xml:space="preserve">Схема базы данных ограничения целостности, связи и поля представлены на рисунке </w:t>
      </w:r>
      <w:r w:rsidR="004D5014">
        <w:rPr>
          <w:rFonts w:eastAsia="Times New Roman" w:cs="Times New Roman"/>
          <w:szCs w:val="28"/>
        </w:rPr>
        <w:t>3</w:t>
      </w:r>
      <w:r w:rsidRPr="007C4ECF">
        <w:rPr>
          <w:rFonts w:eastAsia="Times New Roman" w:cs="Times New Roman"/>
          <w:szCs w:val="28"/>
        </w:rPr>
        <w:t>.</w:t>
      </w:r>
      <w:commentRangeStart w:id="613"/>
      <w:r w:rsidR="004D5014">
        <w:rPr>
          <w:rFonts w:eastAsia="Times New Roman" w:cs="Times New Roman"/>
          <w:szCs w:val="28"/>
        </w:rPr>
        <w:t>1</w:t>
      </w:r>
      <w:commentRangeEnd w:id="613"/>
      <w:r w:rsidR="00CC111A">
        <w:rPr>
          <w:rStyle w:val="afe"/>
        </w:rPr>
        <w:commentReference w:id="613"/>
      </w:r>
      <w:r w:rsidRPr="007C4ECF">
        <w:rPr>
          <w:rFonts w:eastAsia="Times New Roman" w:cs="Times New Roman"/>
          <w:szCs w:val="28"/>
        </w:rPr>
        <w:t>.</w:t>
      </w:r>
      <w:r>
        <w:rPr>
          <w:rFonts w:eastAsia="Times New Roman" w:cs="Times New Roman"/>
          <w:szCs w:val="28"/>
        </w:rPr>
        <w:t xml:space="preserve"> </w:t>
      </w:r>
    </w:p>
    <w:p w14:paraId="7D0A1105" w14:textId="7C1D93BC" w:rsidR="004F5E8D" w:rsidRPr="007C4ECF" w:rsidDel="00880C86" w:rsidRDefault="004F5E8D" w:rsidP="004F5E8D">
      <w:pPr>
        <w:spacing w:after="0" w:line="240" w:lineRule="auto"/>
        <w:jc w:val="center"/>
        <w:rPr>
          <w:del w:id="614" w:author="Учетная запись Майкрософт" w:date="2024-12-17T16:21:00Z"/>
          <w:rFonts w:eastAsia="Times New Roman" w:cs="Times New Roman"/>
          <w:szCs w:val="28"/>
        </w:rPr>
      </w:pPr>
      <w:r>
        <w:rPr>
          <w:rFonts w:eastAsia="Times New Roman" w:cs="Times New Roman"/>
          <w:noProof/>
          <w:szCs w:val="28"/>
          <w:lang w:eastAsia="ru-RU"/>
        </w:rPr>
        <w:drawing>
          <wp:inline distT="0" distB="0" distL="0" distR="0" wp14:anchorId="15B982DE" wp14:editId="1D24CB58">
            <wp:extent cx="5270923" cy="3748362"/>
            <wp:effectExtent l="19050" t="19050" r="25400" b="2413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bfuhfvvf.drawio (1).png"/>
                    <pic:cNvPicPr/>
                  </pic:nvPicPr>
                  <pic:blipFill>
                    <a:blip r:embed="rId18">
                      <a:extLst>
                        <a:ext uri="{28A0092B-C50C-407E-A947-70E740481C1C}">
                          <a14:useLocalDpi xmlns:a14="http://schemas.microsoft.com/office/drawing/2010/main" val="0"/>
                        </a:ext>
                      </a:extLst>
                    </a:blip>
                    <a:stretch>
                      <a:fillRect/>
                    </a:stretch>
                  </pic:blipFill>
                  <pic:spPr>
                    <a:xfrm>
                      <a:off x="0" y="0"/>
                      <a:ext cx="5287318" cy="3760021"/>
                    </a:xfrm>
                    <a:prstGeom prst="rect">
                      <a:avLst/>
                    </a:prstGeom>
                    <a:ln>
                      <a:solidFill>
                        <a:schemeClr val="tx1"/>
                      </a:solidFill>
                    </a:ln>
                  </pic:spPr>
                </pic:pic>
              </a:graphicData>
            </a:graphic>
          </wp:inline>
        </w:drawing>
      </w:r>
    </w:p>
    <w:p w14:paraId="7F36E274" w14:textId="01270565" w:rsidR="00880C86" w:rsidRPr="001B78B6" w:rsidRDefault="00B654B1" w:rsidP="004F5E8D">
      <w:pPr>
        <w:spacing w:after="0" w:line="240" w:lineRule="auto"/>
        <w:jc w:val="center"/>
        <w:rPr>
          <w:rFonts w:eastAsia="Times New Roman" w:cs="Times New Roman"/>
          <w:b/>
          <w:bCs/>
          <w:szCs w:val="28"/>
        </w:rPr>
      </w:pPr>
      <w:del w:id="615" w:author="Учетная запись Майкрософт" w:date="2024-12-17T16:21:00Z">
        <w:r w:rsidDel="00880C86">
          <w:rPr>
            <w:rFonts w:eastAsia="Times New Roman" w:cs="Times New Roman"/>
            <w:b/>
            <w:bCs/>
            <w:noProof/>
            <w:szCs w:val="28"/>
            <w:lang w:eastAsia="ru-RU"/>
          </w:rPr>
          <w:drawing>
            <wp:inline distT="0" distB="0" distL="0" distR="0" wp14:anchorId="354FC06A" wp14:editId="5C943750">
              <wp:extent cx="4940722" cy="408504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вязи таблиц.drawio.png"/>
                      <pic:cNvPicPr/>
                    </pic:nvPicPr>
                    <pic:blipFill>
                      <a:blip r:embed="rId19">
                        <a:extLst>
                          <a:ext uri="{28A0092B-C50C-407E-A947-70E740481C1C}">
                            <a14:useLocalDpi xmlns:a14="http://schemas.microsoft.com/office/drawing/2010/main" val="0"/>
                          </a:ext>
                        </a:extLst>
                      </a:blip>
                      <a:stretch>
                        <a:fillRect/>
                      </a:stretch>
                    </pic:blipFill>
                    <pic:spPr>
                      <a:xfrm>
                        <a:off x="0" y="0"/>
                        <a:ext cx="4959761" cy="4100789"/>
                      </a:xfrm>
                      <a:prstGeom prst="rect">
                        <a:avLst/>
                      </a:prstGeom>
                    </pic:spPr>
                  </pic:pic>
                </a:graphicData>
              </a:graphic>
            </wp:inline>
          </w:drawing>
        </w:r>
      </w:del>
    </w:p>
    <w:p w14:paraId="3C38B821" w14:textId="3C54CF86" w:rsidR="0024356D" w:rsidRDefault="0024356D" w:rsidP="00037BD4">
      <w:pPr>
        <w:spacing w:before="240" w:after="280" w:line="240" w:lineRule="auto"/>
        <w:jc w:val="center"/>
        <w:rPr>
          <w:rFonts w:eastAsia="Times New Roman" w:cs="Times New Roman"/>
          <w:szCs w:val="28"/>
        </w:rPr>
      </w:pPr>
      <w:r w:rsidRPr="007C4ECF">
        <w:rPr>
          <w:rFonts w:eastAsia="Times New Roman" w:cs="Times New Roman"/>
          <w:szCs w:val="28"/>
        </w:rPr>
        <w:t xml:space="preserve">Рисунок </w:t>
      </w:r>
      <w:r w:rsidR="009C044D">
        <w:rPr>
          <w:rFonts w:eastAsia="Times New Roman" w:cs="Times New Roman"/>
          <w:szCs w:val="28"/>
        </w:rPr>
        <w:t>3</w:t>
      </w:r>
      <w:r w:rsidRPr="007C4ECF">
        <w:rPr>
          <w:rFonts w:eastAsia="Times New Roman" w:cs="Times New Roman"/>
          <w:szCs w:val="28"/>
        </w:rPr>
        <w:t>.</w:t>
      </w:r>
      <w:r w:rsidR="009C044D">
        <w:rPr>
          <w:rFonts w:eastAsia="Times New Roman" w:cs="Times New Roman"/>
          <w:szCs w:val="28"/>
        </w:rPr>
        <w:t>1</w:t>
      </w:r>
      <w:r w:rsidRPr="007C4ECF">
        <w:rPr>
          <w:rFonts w:eastAsia="Times New Roman" w:cs="Times New Roman"/>
          <w:szCs w:val="28"/>
        </w:rPr>
        <w:t xml:space="preserve"> – Схема БД проекта</w:t>
      </w:r>
    </w:p>
    <w:p w14:paraId="65BBF92F" w14:textId="1914BF70" w:rsidR="00067269" w:rsidRPr="00015003" w:rsidRDefault="00067269" w:rsidP="00067269">
      <w:pPr>
        <w:spacing w:after="0" w:line="240" w:lineRule="auto"/>
        <w:ind w:firstLine="708"/>
        <w:rPr>
          <w:rFonts w:eastAsia="Times New Roman" w:cs="Times New Roman"/>
          <w:szCs w:val="28"/>
        </w:rPr>
      </w:pPr>
      <w:commentRangeStart w:id="616"/>
      <w:r>
        <w:rPr>
          <w:rFonts w:eastAsia="Times New Roman" w:cs="Times New Roman"/>
          <w:szCs w:val="28"/>
        </w:rPr>
        <w:t xml:space="preserve">Таблица </w:t>
      </w:r>
      <w:r>
        <w:rPr>
          <w:rFonts w:eastAsia="Times New Roman" w:cs="Times New Roman"/>
          <w:szCs w:val="28"/>
          <w:lang w:val="en-US"/>
        </w:rPr>
        <w:t>Artits</w:t>
      </w:r>
      <w:r w:rsidRPr="00015003">
        <w:rPr>
          <w:rFonts w:eastAsia="Times New Roman" w:cs="Times New Roman"/>
          <w:szCs w:val="28"/>
        </w:rPr>
        <w:t>:</w:t>
      </w:r>
    </w:p>
    <w:p w14:paraId="2032900C" w14:textId="3CB7DE69" w:rsidR="00290725" w:rsidDel="00B70BDA" w:rsidRDefault="00A56241">
      <w:pPr>
        <w:pStyle w:val="a3"/>
        <w:numPr>
          <w:ilvl w:val="0"/>
          <w:numId w:val="17"/>
        </w:numPr>
        <w:tabs>
          <w:tab w:val="left" w:pos="851"/>
        </w:tabs>
        <w:spacing w:after="0" w:line="240" w:lineRule="auto"/>
        <w:ind w:left="0" w:firstLine="709"/>
        <w:rPr>
          <w:del w:id="617" w:author="Маргарита Савельева" w:date="2024-12-17T23:24:00Z"/>
        </w:rPr>
        <w:pPrChange w:id="618" w:author="Маргарита Савельева" w:date="2024-12-17T23:24:00Z">
          <w:pPr>
            <w:pStyle w:val="a3"/>
            <w:numPr>
              <w:numId w:val="17"/>
            </w:numPr>
            <w:spacing w:after="0" w:line="240" w:lineRule="auto"/>
            <w:ind w:left="1065" w:hanging="357"/>
          </w:pPr>
        </w:pPrChange>
      </w:pPr>
      <w:bookmarkStart w:id="619" w:name="_Hlk167155675"/>
      <w:r w:rsidRPr="00B70BDA">
        <w:rPr>
          <w:lang w:val="en-US"/>
        </w:rPr>
        <w:t>ARTIST</w:t>
      </w:r>
      <w:r w:rsidRPr="00A56241">
        <w:t>_</w:t>
      </w:r>
      <w:r w:rsidR="0024356D" w:rsidRPr="00D11F67">
        <w:t>ID</w:t>
      </w:r>
      <w:bookmarkEnd w:id="619"/>
      <w:r w:rsidR="0024356D" w:rsidRPr="00D11F67">
        <w:t xml:space="preserve">: Хранит уникальный идентификатор </w:t>
      </w:r>
      <w:r>
        <w:t>исполнителя</w:t>
      </w:r>
      <w:r w:rsidR="00290725">
        <w:t>. Это</w:t>
      </w:r>
    </w:p>
    <w:p w14:paraId="04D55150" w14:textId="66A5367E" w:rsidR="0024356D" w:rsidRPr="004D4DCE" w:rsidRDefault="00B70BDA">
      <w:pPr>
        <w:pStyle w:val="a3"/>
        <w:numPr>
          <w:ilvl w:val="0"/>
          <w:numId w:val="17"/>
        </w:numPr>
        <w:tabs>
          <w:tab w:val="left" w:pos="851"/>
        </w:tabs>
        <w:spacing w:after="0" w:line="240" w:lineRule="auto"/>
        <w:ind w:left="0" w:firstLine="709"/>
        <w:pPrChange w:id="620" w:author="Маргарита Савельева" w:date="2024-12-17T23:24:00Z">
          <w:pPr>
            <w:spacing w:after="0" w:line="240" w:lineRule="auto"/>
          </w:pPr>
        </w:pPrChange>
      </w:pPr>
      <w:ins w:id="621" w:author="Маргарита Савельева" w:date="2024-12-17T23:24:00Z">
        <w:r>
          <w:t xml:space="preserve"> </w:t>
        </w:r>
      </w:ins>
      <w:r w:rsidR="0024356D" w:rsidRPr="00D11F67">
        <w:t>авто</w:t>
      </w:r>
      <w:r w:rsidR="0024356D">
        <w:t>-</w:t>
      </w:r>
      <w:r w:rsidR="0024356D" w:rsidRPr="00D11F67">
        <w:t xml:space="preserve">инкрементируемое поле типа SERIAL. В данной таблице присутствует ограничение первичного ключа для столбца </w:t>
      </w:r>
      <w:r w:rsidR="00EA0DAD" w:rsidRPr="00D11F67">
        <w:t>ID</w:t>
      </w:r>
      <w:r w:rsidR="00290725">
        <w:t>;</w:t>
      </w:r>
    </w:p>
    <w:p w14:paraId="069D1D64" w14:textId="5789C002" w:rsidR="0024356D" w:rsidRDefault="00A56241">
      <w:pPr>
        <w:pStyle w:val="a3"/>
        <w:numPr>
          <w:ilvl w:val="0"/>
          <w:numId w:val="17"/>
        </w:numPr>
        <w:tabs>
          <w:tab w:val="left" w:pos="851"/>
        </w:tabs>
        <w:spacing w:line="240" w:lineRule="auto"/>
        <w:ind w:left="0" w:firstLine="709"/>
        <w:pPrChange w:id="622" w:author="Маргарита Савельева" w:date="2024-12-17T23:24:00Z">
          <w:pPr>
            <w:pStyle w:val="a3"/>
            <w:numPr>
              <w:numId w:val="17"/>
            </w:numPr>
            <w:spacing w:line="240" w:lineRule="auto"/>
            <w:ind w:left="1071" w:hanging="360"/>
          </w:pPr>
        </w:pPrChange>
      </w:pPr>
      <w:r>
        <w:rPr>
          <w:lang w:val="en-US"/>
        </w:rPr>
        <w:t>ARTIST</w:t>
      </w:r>
      <w:r w:rsidRPr="00A56241">
        <w:t>_</w:t>
      </w:r>
      <w:r>
        <w:rPr>
          <w:lang w:val="en-US"/>
        </w:rPr>
        <w:t>NAME</w:t>
      </w:r>
      <w:r w:rsidR="0024356D" w:rsidRPr="00D11F67">
        <w:t xml:space="preserve">: Хранит название </w:t>
      </w:r>
      <w:r>
        <w:t>исполнителя</w:t>
      </w:r>
      <w:r w:rsidR="0024356D" w:rsidRPr="00D11F67">
        <w:t xml:space="preserve"> </w:t>
      </w:r>
      <w:r w:rsidR="0024356D" w:rsidRPr="00D11F67">
        <w:rPr>
          <w:lang w:val="en-US"/>
        </w:rPr>
        <w:t>VARCHAR</w:t>
      </w:r>
      <w:r w:rsidR="00290725">
        <w:t>(255);</w:t>
      </w:r>
    </w:p>
    <w:p w14:paraId="1913B79B" w14:textId="78722115" w:rsidR="00067269" w:rsidRDefault="0037053E">
      <w:pPr>
        <w:pStyle w:val="a3"/>
        <w:numPr>
          <w:ilvl w:val="0"/>
          <w:numId w:val="17"/>
        </w:numPr>
        <w:tabs>
          <w:tab w:val="left" w:pos="851"/>
        </w:tabs>
        <w:spacing w:line="240" w:lineRule="auto"/>
        <w:ind w:left="0" w:firstLine="709"/>
        <w:pPrChange w:id="623" w:author="Маргарита Савельева" w:date="2024-12-17T23:24:00Z">
          <w:pPr>
            <w:pStyle w:val="a3"/>
            <w:numPr>
              <w:numId w:val="17"/>
            </w:numPr>
            <w:spacing w:line="240" w:lineRule="auto"/>
            <w:ind w:left="1071" w:hanging="360"/>
          </w:pPr>
        </w:pPrChange>
      </w:pPr>
      <w:r>
        <w:rPr>
          <w:lang w:val="en-US"/>
        </w:rPr>
        <w:t>PHOTO</w:t>
      </w:r>
      <w:r w:rsidRPr="00D11F67">
        <w:t xml:space="preserve">: Хранит </w:t>
      </w:r>
      <w:r>
        <w:t xml:space="preserve">ссылку на фото </w:t>
      </w:r>
      <w:r w:rsidRPr="00D11F67">
        <w:rPr>
          <w:lang w:val="en-US"/>
        </w:rPr>
        <w:t>VARCHAR</w:t>
      </w:r>
      <w:r w:rsidR="00067269">
        <w:t>(255)</w:t>
      </w:r>
      <w:r w:rsidR="00067269" w:rsidRPr="00067269">
        <w:t>.</w:t>
      </w:r>
    </w:p>
    <w:p w14:paraId="6568CC71" w14:textId="3BAA0C57" w:rsidR="0024356D" w:rsidRPr="00067269" w:rsidRDefault="00067269">
      <w:pPr>
        <w:pStyle w:val="a3"/>
        <w:tabs>
          <w:tab w:val="left" w:pos="851"/>
        </w:tabs>
        <w:spacing w:after="0" w:line="240" w:lineRule="auto"/>
        <w:ind w:left="0" w:firstLine="709"/>
        <w:rPr>
          <w:rFonts w:eastAsia="Times New Roman" w:cs="Times New Roman"/>
          <w:szCs w:val="28"/>
          <w:lang w:val="en-US"/>
        </w:rPr>
        <w:pPrChange w:id="624" w:author="Маргарита Савельева" w:date="2024-12-17T23:24:00Z">
          <w:pPr>
            <w:pStyle w:val="a3"/>
            <w:spacing w:after="0" w:line="240" w:lineRule="auto"/>
          </w:pPr>
        </w:pPrChange>
      </w:pPr>
      <w:r w:rsidRPr="00067269">
        <w:rPr>
          <w:rFonts w:eastAsia="Times New Roman" w:cs="Times New Roman"/>
          <w:szCs w:val="28"/>
        </w:rPr>
        <w:t xml:space="preserve">Таблица </w:t>
      </w:r>
      <w:r w:rsidRPr="00067269">
        <w:rPr>
          <w:rFonts w:eastAsia="Times New Roman" w:cs="Times New Roman"/>
          <w:szCs w:val="28"/>
          <w:lang w:val="en-US"/>
        </w:rPr>
        <w:t>Artits</w:t>
      </w:r>
      <w:r>
        <w:rPr>
          <w:rFonts w:eastAsia="Times New Roman" w:cs="Times New Roman"/>
          <w:szCs w:val="28"/>
          <w:lang w:val="en-US"/>
        </w:rPr>
        <w:t>_Description</w:t>
      </w:r>
      <w:r w:rsidRPr="00067269">
        <w:rPr>
          <w:rFonts w:eastAsia="Times New Roman" w:cs="Times New Roman"/>
          <w:szCs w:val="28"/>
          <w:lang w:val="en-US"/>
        </w:rPr>
        <w:t>:</w:t>
      </w:r>
    </w:p>
    <w:p w14:paraId="7CB075F7" w14:textId="6D692E7F" w:rsidR="00321365" w:rsidDel="00B70BDA" w:rsidRDefault="0039608E">
      <w:pPr>
        <w:pStyle w:val="a3"/>
        <w:numPr>
          <w:ilvl w:val="0"/>
          <w:numId w:val="20"/>
        </w:numPr>
        <w:tabs>
          <w:tab w:val="left" w:pos="851"/>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del w:id="625" w:author="Маргарита Савельева" w:date="2024-12-17T23:24:00Z"/>
        </w:rPr>
        <w:pPrChange w:id="626" w:author="Маргарита Савельева" w:date="2024-12-17T23:24:00Z">
          <w:pPr>
            <w:pStyle w:val="a3"/>
            <w:numPr>
              <w:numId w:val="2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hanging="360"/>
            <w:jc w:val="both"/>
          </w:pPr>
        </w:pPrChange>
      </w:pPr>
      <w:r w:rsidRPr="00B70BDA">
        <w:rPr>
          <w:lang w:val="en-GB"/>
        </w:rPr>
        <w:t>DESCRIPTION</w:t>
      </w:r>
      <w:r w:rsidRPr="00EA0DAD">
        <w:t>_</w:t>
      </w:r>
      <w:r w:rsidR="0024356D" w:rsidRPr="00B70BDA">
        <w:rPr>
          <w:lang w:val="en-GB"/>
        </w:rPr>
        <w:t>ID</w:t>
      </w:r>
      <w:r w:rsidR="0024356D" w:rsidRPr="00D11F67">
        <w:t xml:space="preserve">: Хранит уникальный идентификатор </w:t>
      </w:r>
      <w:r w:rsidR="00321365">
        <w:t>описания</w:t>
      </w:r>
      <w:ins w:id="627" w:author="Маргарита Савельева" w:date="2024-12-17T23:24:00Z">
        <w:r w:rsidR="00B70BDA">
          <w:t xml:space="preserve"> </w:t>
        </w:r>
      </w:ins>
    </w:p>
    <w:p w14:paraId="0077FEE5" w14:textId="1B811B27" w:rsidR="0024356D" w:rsidRPr="00321365" w:rsidRDefault="00EA0DAD">
      <w:pPr>
        <w:pStyle w:val="a3"/>
        <w:numPr>
          <w:ilvl w:val="0"/>
          <w:numId w:val="20"/>
        </w:numPr>
        <w:tabs>
          <w:tab w:val="left" w:pos="851"/>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Change w:id="628" w:author="Маргарита Савельева" w:date="2024-12-17T23:24:00Z">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PrChange>
      </w:pPr>
      <w:r>
        <w:t>исполнителя</w:t>
      </w:r>
      <w:r w:rsidR="0024356D" w:rsidRPr="00D11F67">
        <w:t>. Это авто</w:t>
      </w:r>
      <w:r w:rsidR="0024356D">
        <w:t>-</w:t>
      </w:r>
      <w:r w:rsidR="0024356D" w:rsidRPr="00D11F67">
        <w:t xml:space="preserve">инкрементируемое поле типа </w:t>
      </w:r>
      <w:r w:rsidR="0024356D" w:rsidRPr="00B70BDA">
        <w:rPr>
          <w:lang w:val="en-GB"/>
        </w:rPr>
        <w:t>SERIAL</w:t>
      </w:r>
      <w:r w:rsidR="00067269">
        <w:t>.</w:t>
      </w:r>
    </w:p>
    <w:p w14:paraId="49577C0A" w14:textId="5BABB975" w:rsidR="00321365" w:rsidDel="00B70BDA" w:rsidRDefault="00F851F1">
      <w:pPr>
        <w:pStyle w:val="a3"/>
        <w:numPr>
          <w:ilvl w:val="0"/>
          <w:numId w:val="20"/>
        </w:numPr>
        <w:tabs>
          <w:tab w:val="left" w:pos="851"/>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del w:id="629" w:author="Маргарита Савельева" w:date="2024-12-17T23:24:00Z"/>
        </w:rPr>
        <w:pPrChange w:id="630" w:author="Маргарита Савельева" w:date="2024-12-17T23:24:00Z">
          <w:pPr>
            <w:pStyle w:val="a3"/>
            <w:numPr>
              <w:numId w:val="2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11"/>
            <w:jc w:val="both"/>
          </w:pPr>
        </w:pPrChange>
      </w:pPr>
      <w:r w:rsidRPr="00B70BDA">
        <w:rPr>
          <w:lang w:val="en-US"/>
        </w:rPr>
        <w:t>ARTIST</w:t>
      </w:r>
      <w:r w:rsidRPr="00F851F1">
        <w:t>_</w:t>
      </w:r>
      <w:r w:rsidRPr="00B70BDA">
        <w:rPr>
          <w:lang w:val="en-US"/>
        </w:rPr>
        <w:t>ID</w:t>
      </w:r>
      <w:r w:rsidR="0024356D" w:rsidRPr="00D11F67">
        <w:t xml:space="preserve">: Хранит </w:t>
      </w:r>
      <w:r>
        <w:t>уникальный идентификатор для исполнителя</w:t>
      </w:r>
      <w:ins w:id="631" w:author="Маргарита Савельева" w:date="2024-12-17T23:24:00Z">
        <w:r w:rsidR="00B70BDA">
          <w:t xml:space="preserve"> </w:t>
        </w:r>
      </w:ins>
    </w:p>
    <w:p w14:paraId="167A43A0" w14:textId="19354E0C" w:rsidR="0024356D" w:rsidRDefault="00321365">
      <w:pPr>
        <w:pStyle w:val="a3"/>
        <w:numPr>
          <w:ilvl w:val="0"/>
          <w:numId w:val="20"/>
        </w:numPr>
        <w:tabs>
          <w:tab w:val="left" w:pos="851"/>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Change w:id="632" w:author="Маргарита Савельева" w:date="2024-12-17T23:24:00Z">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PrChange>
      </w:pPr>
      <w:r>
        <w:t>Типа VARCHAR(255);</w:t>
      </w:r>
    </w:p>
    <w:p w14:paraId="6B811FF3" w14:textId="713EFBEF" w:rsidR="0024356D" w:rsidRDefault="00F851F1">
      <w:pPr>
        <w:pStyle w:val="a3"/>
        <w:numPr>
          <w:ilvl w:val="0"/>
          <w:numId w:val="20"/>
        </w:numPr>
        <w:tabs>
          <w:tab w:val="left" w:pos="851"/>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Change w:id="633" w:author="Маргарита Савельева" w:date="2024-12-17T23:24:00Z">
          <w:pPr>
            <w:pStyle w:val="a3"/>
            <w:numPr>
              <w:numId w:val="2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hanging="360"/>
            <w:jc w:val="both"/>
          </w:pPr>
        </w:pPrChange>
      </w:pPr>
      <w:r w:rsidRPr="00321365">
        <w:rPr>
          <w:lang w:val="en-US"/>
        </w:rPr>
        <w:t>BIRTH</w:t>
      </w:r>
      <w:r w:rsidRPr="00F851F1">
        <w:t>_</w:t>
      </w:r>
      <w:r w:rsidRPr="00321365">
        <w:rPr>
          <w:lang w:val="en-US"/>
        </w:rPr>
        <w:t>DATE</w:t>
      </w:r>
      <w:r w:rsidR="0024356D" w:rsidRPr="00D11F67">
        <w:t xml:space="preserve">: Хранит </w:t>
      </w:r>
      <w:r>
        <w:t xml:space="preserve">дату рождения исполнителя тип </w:t>
      </w:r>
      <w:r w:rsidRPr="00F851F1">
        <w:t>DATE</w:t>
      </w:r>
      <w:r w:rsidR="00321365">
        <w:t>;</w:t>
      </w:r>
    </w:p>
    <w:p w14:paraId="53B395EA" w14:textId="1CA80EA6" w:rsidR="0024356D" w:rsidRDefault="000F61D5">
      <w:pPr>
        <w:pStyle w:val="a3"/>
        <w:numPr>
          <w:ilvl w:val="0"/>
          <w:numId w:val="20"/>
        </w:numPr>
        <w:tabs>
          <w:tab w:val="left" w:pos="851"/>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Change w:id="634" w:author="Маргарита Савельева" w:date="2024-12-17T23:24:00Z">
          <w:pPr>
            <w:pStyle w:val="a3"/>
            <w:numPr>
              <w:numId w:val="2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hanging="360"/>
            <w:jc w:val="both"/>
          </w:pPr>
        </w:pPrChange>
      </w:pPr>
      <w:r w:rsidRPr="00321365">
        <w:rPr>
          <w:lang w:val="en-US"/>
        </w:rPr>
        <w:t>ARTIST</w:t>
      </w:r>
      <w:r w:rsidRPr="000F61D5">
        <w:t>_</w:t>
      </w:r>
      <w:r w:rsidRPr="00321365">
        <w:rPr>
          <w:lang w:val="en-US"/>
        </w:rPr>
        <w:t>INFO</w:t>
      </w:r>
      <w:r w:rsidR="0024356D" w:rsidRPr="00D11F67">
        <w:t xml:space="preserve">: </w:t>
      </w:r>
      <w:r w:rsidR="00436EBE">
        <w:t>Хранит описание исполнителя</w:t>
      </w:r>
      <w:r w:rsidR="00436EBE" w:rsidRPr="00436EBE">
        <w:t xml:space="preserve"> </w:t>
      </w:r>
      <w:r w:rsidR="00321365">
        <w:t>VARCHAR(255);</w:t>
      </w:r>
    </w:p>
    <w:p w14:paraId="37C1AFF8" w14:textId="00877523" w:rsidR="00321365" w:rsidDel="00B70BDA" w:rsidRDefault="006D13A0">
      <w:pPr>
        <w:pStyle w:val="a3"/>
        <w:numPr>
          <w:ilvl w:val="0"/>
          <w:numId w:val="20"/>
        </w:numPr>
        <w:tabs>
          <w:tab w:val="left" w:pos="851"/>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del w:id="635" w:author="Маргарита Савельева" w:date="2024-12-17T23:24:00Z"/>
        </w:rPr>
        <w:pPrChange w:id="636" w:author="Маргарита Савельева" w:date="2024-12-17T23:24:00Z">
          <w:pPr>
            <w:pStyle w:val="a3"/>
            <w:numPr>
              <w:numId w:val="2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hanging="360"/>
            <w:jc w:val="both"/>
          </w:pPr>
        </w:pPrChange>
      </w:pPr>
      <w:r w:rsidRPr="00B70BDA">
        <w:rPr>
          <w:lang w:val="en-US"/>
        </w:rPr>
        <w:t>POPULAR</w:t>
      </w:r>
      <w:r w:rsidRPr="006D13A0">
        <w:t>_</w:t>
      </w:r>
      <w:r w:rsidRPr="00B70BDA">
        <w:rPr>
          <w:lang w:val="en-US"/>
        </w:rPr>
        <w:t>ALBUM</w:t>
      </w:r>
      <w:r w:rsidR="00886BF6" w:rsidRPr="00D11F67">
        <w:t>:</w:t>
      </w:r>
      <w:r w:rsidR="00886BF6" w:rsidRPr="00886BF6">
        <w:t xml:space="preserve"> </w:t>
      </w:r>
      <w:r w:rsidR="00886BF6">
        <w:t>Хранит</w:t>
      </w:r>
      <w:r w:rsidRPr="006D13A0">
        <w:t xml:space="preserve"> </w:t>
      </w:r>
      <w:r w:rsidR="00321365">
        <w:t>название популярного альбома</w:t>
      </w:r>
      <w:ins w:id="637" w:author="Маргарита Савельева" w:date="2024-12-17T23:24:00Z">
        <w:r w:rsidR="00B70BDA">
          <w:t xml:space="preserve"> </w:t>
        </w:r>
      </w:ins>
    </w:p>
    <w:p w14:paraId="1F696E7F" w14:textId="11B25AE6" w:rsidR="00886BF6" w:rsidRPr="004D4DCE" w:rsidRDefault="006D13A0">
      <w:pPr>
        <w:pStyle w:val="a3"/>
        <w:numPr>
          <w:ilvl w:val="0"/>
          <w:numId w:val="20"/>
        </w:numPr>
        <w:tabs>
          <w:tab w:val="left" w:pos="851"/>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Change w:id="638" w:author="Маргарита Савельева" w:date="2024-12-17T23:24:00Z">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PrChange>
      </w:pPr>
      <w:r w:rsidRPr="00D11F67">
        <w:t>VARCHAR(255)</w:t>
      </w:r>
      <w:r w:rsidR="00321365">
        <w:t>;</w:t>
      </w:r>
    </w:p>
    <w:p w14:paraId="12994F49" w14:textId="4CAAC573" w:rsidR="00321365" w:rsidDel="00B70BDA" w:rsidRDefault="00502B83">
      <w:pPr>
        <w:pStyle w:val="a3"/>
        <w:numPr>
          <w:ilvl w:val="0"/>
          <w:numId w:val="2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both"/>
        <w:rPr>
          <w:del w:id="639" w:author="Маргарита Савельева" w:date="2024-12-17T23:24:00Z"/>
        </w:rPr>
      </w:pPr>
      <w:r w:rsidRPr="00B70BDA">
        <w:rPr>
          <w:lang w:val="en-US"/>
        </w:rPr>
        <w:lastRenderedPageBreak/>
        <w:t>LISTENERS</w:t>
      </w:r>
      <w:r w:rsidRPr="00066D60">
        <w:t>_</w:t>
      </w:r>
      <w:r w:rsidRPr="00B70BDA">
        <w:rPr>
          <w:lang w:val="en-US"/>
        </w:rPr>
        <w:t>COUNT</w:t>
      </w:r>
      <w:r w:rsidR="00886BF6" w:rsidRPr="00886BF6">
        <w:t xml:space="preserve">: </w:t>
      </w:r>
      <w:r w:rsidR="00886BF6">
        <w:t xml:space="preserve">Хранит </w:t>
      </w:r>
      <w:r w:rsidR="00066D60">
        <w:t xml:space="preserve">количество слушателей </w:t>
      </w:r>
      <w:r w:rsidR="00321365">
        <w:t>исполнителя</w:t>
      </w:r>
      <w:ins w:id="640" w:author="Маргарита Савельева" w:date="2024-12-17T23:24:00Z">
        <w:r w:rsidR="00B70BDA">
          <w:t xml:space="preserve"> </w:t>
        </w:r>
      </w:ins>
    </w:p>
    <w:p w14:paraId="4AD9C50D" w14:textId="22A6A32F" w:rsidR="00886BF6" w:rsidRPr="00B70BDA" w:rsidRDefault="00321365">
      <w:pPr>
        <w:pStyle w:val="a3"/>
        <w:numPr>
          <w:ilvl w:val="0"/>
          <w:numId w:val="2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Change w:id="641" w:author="Маргарита Савельева" w:date="2024-12-17T23:24:00Z">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PrChange>
      </w:pPr>
      <w:r>
        <w:t>Тип</w:t>
      </w:r>
      <w:r w:rsidRPr="00B70BDA">
        <w:rPr>
          <w:lang w:val="en-US"/>
        </w:rPr>
        <w:t xml:space="preserve"> </w:t>
      </w:r>
      <w:r w:rsidR="00066D60" w:rsidRPr="00B70BDA">
        <w:rPr>
          <w:lang w:val="en-US"/>
        </w:rPr>
        <w:t>INTEGER</w:t>
      </w:r>
      <w:r w:rsidR="00067269" w:rsidRPr="00B70BDA">
        <w:rPr>
          <w:lang w:val="en-US"/>
        </w:rPr>
        <w:t>.</w:t>
      </w:r>
    </w:p>
    <w:p w14:paraId="1143CAA5" w14:textId="504EA96D" w:rsidR="0024356D" w:rsidRPr="00015003" w:rsidRDefault="00A10267" w:rsidP="0024356D">
      <w:pPr>
        <w:tabs>
          <w:tab w:val="left" w:pos="851"/>
        </w:tabs>
        <w:spacing w:after="0" w:line="240" w:lineRule="auto"/>
        <w:ind w:firstLine="709"/>
        <w:rPr>
          <w:lang w:val="en-US"/>
        </w:rPr>
      </w:pPr>
      <w:r>
        <w:t>Таблица</w:t>
      </w:r>
      <w:r w:rsidRPr="00015003">
        <w:rPr>
          <w:lang w:val="en-US"/>
        </w:rPr>
        <w:t xml:space="preserve"> </w:t>
      </w:r>
      <w:r>
        <w:rPr>
          <w:lang w:val="en-US"/>
        </w:rPr>
        <w:t>Genre_Communities</w:t>
      </w:r>
      <w:r w:rsidR="0024356D" w:rsidRPr="00015003">
        <w:rPr>
          <w:lang w:val="en-US"/>
        </w:rPr>
        <w:t>:</w:t>
      </w:r>
    </w:p>
    <w:p w14:paraId="70C1CE11" w14:textId="1D8EA03E" w:rsidR="0024356D" w:rsidRDefault="00156F66"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GB"/>
        </w:rPr>
        <w:t>COMMUNITY</w:t>
      </w:r>
      <w:r w:rsidRPr="00156F66">
        <w:t>_</w:t>
      </w:r>
      <w:r w:rsidR="0024356D" w:rsidRPr="00D11F67">
        <w:rPr>
          <w:lang w:val="en-GB"/>
        </w:rPr>
        <w:t>ID</w:t>
      </w:r>
      <w:r w:rsidR="0024356D" w:rsidRPr="00D11F67">
        <w:t xml:space="preserve">: Хранит уникальный идентификатор </w:t>
      </w:r>
      <w:r>
        <w:t>сообщества</w:t>
      </w:r>
      <w:r w:rsidR="0024356D" w:rsidRPr="00D11F67">
        <w:t>. Это авто</w:t>
      </w:r>
      <w:r w:rsidR="0024356D">
        <w:t>-</w:t>
      </w:r>
      <w:r w:rsidR="0024356D" w:rsidRPr="00D11F67">
        <w:t>инкрементируемое поле типа SERIAL. В данной таблице присутствует ограничение первичного ключа для столбца ID</w:t>
      </w:r>
      <w:r w:rsidR="00321365">
        <w:t>;</w:t>
      </w:r>
    </w:p>
    <w:p w14:paraId="560B4FDF" w14:textId="4A576187" w:rsidR="0024356D" w:rsidRDefault="00083534"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GENRE</w:t>
      </w:r>
      <w:r w:rsidRPr="00083534">
        <w:t>_</w:t>
      </w:r>
      <w:r>
        <w:rPr>
          <w:lang w:val="en-US"/>
        </w:rPr>
        <w:t>NAME</w:t>
      </w:r>
      <w:r w:rsidR="0024356D" w:rsidRPr="00D11F67">
        <w:t xml:space="preserve">: Хранит </w:t>
      </w:r>
      <w:r w:rsidR="0024356D">
        <w:t>название</w:t>
      </w:r>
      <w:r w:rsidR="0024356D" w:rsidRPr="00D11F67">
        <w:t xml:space="preserve"> </w:t>
      </w:r>
      <w:r w:rsidR="008E08F2">
        <w:t>жанра</w:t>
      </w:r>
      <w:r w:rsidR="00321365">
        <w:t xml:space="preserve"> типа VARCHAR(255);</w:t>
      </w:r>
    </w:p>
    <w:p w14:paraId="34F87346" w14:textId="643808E4" w:rsidR="0082229D" w:rsidRDefault="0082229D"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COMMUNITY</w:t>
      </w:r>
      <w:r w:rsidRPr="0082229D">
        <w:t>_</w:t>
      </w:r>
      <w:r>
        <w:rPr>
          <w:lang w:val="en-US"/>
        </w:rPr>
        <w:t>NAME</w:t>
      </w:r>
      <w:r w:rsidR="00321365">
        <w:t xml:space="preserve">: </w:t>
      </w:r>
      <w:r>
        <w:t xml:space="preserve">Хранит название сообщества </w:t>
      </w:r>
      <w:r w:rsidR="006A7844">
        <w:t xml:space="preserve"> типа </w:t>
      </w:r>
      <w:r w:rsidR="00321365">
        <w:t>VARCHAR(255);</w:t>
      </w:r>
    </w:p>
    <w:p w14:paraId="113A2465" w14:textId="6A019B58" w:rsidR="004C3CEE" w:rsidRDefault="004C3CEE"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COMMUNITY</w:t>
      </w:r>
      <w:r w:rsidRPr="004C3CEE">
        <w:t>_</w:t>
      </w:r>
      <w:r>
        <w:rPr>
          <w:lang w:val="en-US"/>
        </w:rPr>
        <w:t>DESCRIPTION</w:t>
      </w:r>
      <w:r w:rsidRPr="004C3CEE">
        <w:t xml:space="preserve"> :</w:t>
      </w:r>
      <w:r>
        <w:t xml:space="preserve"> Хранит описание сообщества</w:t>
      </w:r>
      <w:r w:rsidRPr="004C3CEE">
        <w:t xml:space="preserve"> </w:t>
      </w:r>
      <w:r w:rsidR="00321365">
        <w:t>типа VARCHAR(255);</w:t>
      </w:r>
    </w:p>
    <w:p w14:paraId="38A4ECF5" w14:textId="1AAF5782" w:rsidR="002D7123" w:rsidRDefault="002D7123"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IMAGE</w:t>
      </w:r>
      <w:r w:rsidRPr="002D7123">
        <w:t>_</w:t>
      </w:r>
      <w:r>
        <w:rPr>
          <w:lang w:val="en-US"/>
        </w:rPr>
        <w:t>COMMUNITY</w:t>
      </w:r>
      <w:r w:rsidRPr="002D7123">
        <w:t xml:space="preserve">: </w:t>
      </w:r>
      <w:r>
        <w:t>Хранит</w:t>
      </w:r>
      <w:r w:rsidRPr="002D7123">
        <w:t xml:space="preserve"> </w:t>
      </w:r>
      <w:r>
        <w:t>фото</w:t>
      </w:r>
      <w:r w:rsidRPr="002D7123">
        <w:t xml:space="preserve"> </w:t>
      </w:r>
      <w:r>
        <w:t xml:space="preserve">сообщества </w:t>
      </w:r>
      <w:r w:rsidRPr="00D11F67">
        <w:t>типа VARCHAR</w:t>
      </w:r>
      <w:r w:rsidR="00A10267">
        <w:t>(255)</w:t>
      </w:r>
      <w:r w:rsidR="00A10267" w:rsidRPr="00A10267">
        <w:t>.</w:t>
      </w:r>
    </w:p>
    <w:p w14:paraId="53BCD77D" w14:textId="2840D2D1" w:rsidR="00A10267" w:rsidRDefault="00A10267" w:rsidP="00A10267">
      <w:pPr>
        <w:tabs>
          <w:tab w:val="left" w:pos="851"/>
        </w:tabs>
        <w:spacing w:after="0" w:line="240" w:lineRule="auto"/>
        <w:ind w:left="709" w:hanging="709"/>
      </w:pPr>
      <w:r>
        <w:tab/>
        <w:t xml:space="preserve">Таблица </w:t>
      </w:r>
      <w:r>
        <w:rPr>
          <w:lang w:val="en-US"/>
        </w:rPr>
        <w:t>Users</w:t>
      </w:r>
      <w:r w:rsidRPr="004D4DCE">
        <w:t>:</w:t>
      </w:r>
    </w:p>
    <w:p w14:paraId="7FF11BFD" w14:textId="6C69BBD3" w:rsidR="00321365" w:rsidRDefault="00321365">
      <w:pPr>
        <w:pStyle w:val="a3"/>
        <w:numPr>
          <w:ilvl w:val="0"/>
          <w:numId w:val="2"/>
        </w:num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Change w:id="642" w:author="Маргарита Савельева" w:date="2024-12-17T23:25:00Z">
          <w:pPr>
            <w:pStyle w:val="a3"/>
            <w:numPr>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pPrChange>
      </w:pPr>
      <w:r>
        <w:rPr>
          <w:lang w:val="en-US"/>
        </w:rPr>
        <w:t>USER</w:t>
      </w:r>
      <w:r w:rsidRPr="00D4229E">
        <w:t>_</w:t>
      </w:r>
      <w:r>
        <w:rPr>
          <w:lang w:val="en-US"/>
        </w:rPr>
        <w:t>ID</w:t>
      </w:r>
      <w:r w:rsidRPr="00101CE1">
        <w:t xml:space="preserve">: Хранит уникальный идентификатор </w:t>
      </w:r>
      <w:r>
        <w:t>пользователя</w:t>
      </w:r>
      <w:r w:rsidRPr="00101CE1">
        <w:t>. Это авто</w:t>
      </w:r>
      <w:r>
        <w:t>-</w:t>
      </w:r>
      <w:r w:rsidRPr="00101CE1">
        <w:t xml:space="preserve">инкрементируемое поле типа SERIAL. В данной таблице присутствует ограничение </w:t>
      </w:r>
      <w:r>
        <w:t>первичного ключа для столбца ID;</w:t>
      </w:r>
    </w:p>
    <w:p w14:paraId="5FCBA854" w14:textId="3ABF74FD" w:rsidR="00321365" w:rsidRDefault="00321365" w:rsidP="00B70BDA">
      <w:pPr>
        <w:pStyle w:val="a3"/>
        <w:numPr>
          <w:ilvl w:val="0"/>
          <w:numId w:val="2"/>
        </w:num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ins w:id="643" w:author="Маргарита Савельева" w:date="2024-12-17T23:25:00Z"/>
        </w:rPr>
      </w:pPr>
      <w:r>
        <w:rPr>
          <w:lang w:val="en-US"/>
        </w:rPr>
        <w:t>USERNAME</w:t>
      </w:r>
      <w:r w:rsidRPr="00101CE1">
        <w:t xml:space="preserve">: Хранит </w:t>
      </w:r>
      <w:r>
        <w:t>имя пользователя  тип VARCHAR(255);</w:t>
      </w:r>
    </w:p>
    <w:p w14:paraId="6970ED5C" w14:textId="1986FF4D" w:rsidR="00B70BDA" w:rsidRDefault="00B70BDA" w:rsidP="00B70BDA">
      <w:pPr>
        <w:pStyle w:val="a3"/>
        <w:numPr>
          <w:ilvl w:val="0"/>
          <w:numId w:val="2"/>
        </w:num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ins w:id="644" w:author="Маргарита Савельева" w:date="2024-12-17T23:25:00Z"/>
        </w:rPr>
      </w:pPr>
      <w:ins w:id="645" w:author="Маргарита Савельева" w:date="2024-12-17T23:25:00Z">
        <w:r w:rsidRPr="00B70BDA">
          <w:t>PASSWORD_HASH:Хранит пароль пользователя тип VARCHAR(255);</w:t>
        </w:r>
      </w:ins>
    </w:p>
    <w:p w14:paraId="215AC094" w14:textId="2DC07E7B" w:rsidR="00B70BDA" w:rsidDel="00B70BDA" w:rsidRDefault="00B70BDA">
      <w:pPr>
        <w:pStyle w:val="a3"/>
        <w:numPr>
          <w:ilvl w:val="0"/>
          <w:numId w:val="2"/>
        </w:num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del w:id="646" w:author="Маргарита Савельева" w:date="2024-12-17T23:25:00Z"/>
        </w:rPr>
        <w:pPrChange w:id="647" w:author="Маргарита Савельева" w:date="2024-12-17T23:25:00Z">
          <w:pPr>
            <w:pStyle w:val="a3"/>
            <w:numPr>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pPrChange>
      </w:pPr>
    </w:p>
    <w:p w14:paraId="23057C41" w14:textId="550F6D43" w:rsidR="00321365" w:rsidDel="00B70BDA" w:rsidRDefault="00321365">
      <w:pPr>
        <w:pStyle w:val="a3"/>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contextualSpacing w:val="0"/>
        <w:jc w:val="both"/>
        <w:rPr>
          <w:del w:id="648" w:author="Маргарита Савельева" w:date="2024-12-17T23:25:00Z"/>
        </w:rPr>
        <w:pPrChange w:id="649" w:author="Маргарита Савельева" w:date="2024-12-17T23:25:00Z">
          <w:pPr>
            <w:pStyle w:val="a3"/>
            <w:numPr>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pPrChange>
      </w:pPr>
      <w:del w:id="650" w:author="Маргарита Савельева" w:date="2024-12-17T23:25:00Z">
        <w:r w:rsidDel="00B70BDA">
          <w:rPr>
            <w:lang w:val="en-US"/>
          </w:rPr>
          <w:delText>PASSWORD</w:delText>
        </w:r>
        <w:r w:rsidRPr="009A43D3" w:rsidDel="00B70BDA">
          <w:delText>_</w:delText>
        </w:r>
        <w:r w:rsidDel="00B70BDA">
          <w:rPr>
            <w:lang w:val="en-US"/>
          </w:rPr>
          <w:delText>HASH</w:delText>
        </w:r>
        <w:r w:rsidRPr="00101CE1" w:rsidDel="00B70BDA">
          <w:delText xml:space="preserve">: Хранит </w:delText>
        </w:r>
        <w:r w:rsidDel="00B70BDA">
          <w:delText>пароль пользователя тип</w:delText>
        </w:r>
        <w:r w:rsidRPr="00101CE1" w:rsidDel="00B70BDA">
          <w:delText xml:space="preserve"> VARCHAR(255)</w:delText>
        </w:r>
        <w:r w:rsidDel="00B70BDA">
          <w:delText>;</w:delText>
        </w:r>
      </w:del>
    </w:p>
    <w:p w14:paraId="247C8602" w14:textId="4CD21299" w:rsidR="00321365" w:rsidRDefault="00321365">
      <w:pPr>
        <w:pStyle w:val="a3"/>
        <w:numPr>
          <w:ilvl w:val="0"/>
          <w:numId w:val="2"/>
        </w:num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Change w:id="651" w:author="Маргарита Савельева" w:date="2024-12-17T23:25:00Z">
          <w:pPr>
            <w:pStyle w:val="a3"/>
            <w:numPr>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pPrChange>
      </w:pPr>
      <w:r>
        <w:rPr>
          <w:lang w:val="en-US"/>
        </w:rPr>
        <w:t>ROLE</w:t>
      </w:r>
      <w:r w:rsidRPr="006C192D">
        <w:t>_</w:t>
      </w:r>
      <w:r>
        <w:rPr>
          <w:lang w:val="en-US"/>
        </w:rPr>
        <w:t>NAME</w:t>
      </w:r>
      <w:r w:rsidRPr="00101CE1">
        <w:t xml:space="preserve">: Хранит </w:t>
      </w:r>
      <w:r>
        <w:t>роль пользователя</w:t>
      </w:r>
      <w:r w:rsidRPr="00101CE1">
        <w:t xml:space="preserve"> </w:t>
      </w:r>
      <w:r w:rsidR="00A10267">
        <w:t>тип VARCHAR(255)</w:t>
      </w:r>
      <w:r w:rsidR="00A10267" w:rsidRPr="00A10267">
        <w:t>.</w:t>
      </w:r>
    </w:p>
    <w:p w14:paraId="2D2B6135" w14:textId="743CE8B2" w:rsidR="00A10267" w:rsidRDefault="00A10267" w:rsidP="00A10267">
      <w:pPr>
        <w:pStyle w:val="a3"/>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both"/>
      </w:pPr>
      <w:r>
        <w:t xml:space="preserve">Таблица </w:t>
      </w:r>
      <w:r>
        <w:rPr>
          <w:lang w:val="en-US"/>
        </w:rPr>
        <w:t>Users</w:t>
      </w:r>
      <w:r w:rsidRPr="004D4DCE">
        <w:t>:</w:t>
      </w:r>
    </w:p>
    <w:p w14:paraId="6DD0F7EB" w14:textId="0580C45F" w:rsidR="00321365" w:rsidRDefault="00321365" w:rsidP="0032136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SONG</w:t>
      </w:r>
      <w:r w:rsidRPr="00C83851">
        <w:t>_</w:t>
      </w:r>
      <w:r>
        <w:rPr>
          <w:lang w:val="en-US"/>
        </w:rPr>
        <w:t>ARTISTS</w:t>
      </w:r>
      <w:r w:rsidRPr="00453A1B">
        <w:t>_</w:t>
      </w:r>
      <w:r>
        <w:rPr>
          <w:lang w:val="en-US"/>
        </w:rPr>
        <w:t>I</w:t>
      </w:r>
      <w:r w:rsidRPr="00356588">
        <w:rPr>
          <w:lang w:val="en-US"/>
        </w:rPr>
        <w:t>D</w:t>
      </w:r>
      <w:r w:rsidRPr="00356588">
        <w:t xml:space="preserve">: Хранит уникальный идентификатор </w:t>
      </w:r>
      <w:r>
        <w:t>связи между песней и исполнителем</w:t>
      </w:r>
      <w:r w:rsidRPr="00356588">
        <w:t>. Это авто</w:t>
      </w:r>
      <w:r w:rsidRPr="00DE53A6">
        <w:t>-</w:t>
      </w:r>
      <w:r>
        <w:t>и</w:t>
      </w:r>
      <w:r w:rsidRPr="00356588">
        <w:t xml:space="preserve">нкрементируемое поле типа </w:t>
      </w:r>
      <w:r w:rsidRPr="00356588">
        <w:rPr>
          <w:lang w:val="en-US"/>
        </w:rPr>
        <w:t>SERIAL</w:t>
      </w:r>
      <w:r w:rsidRPr="00356588">
        <w:t xml:space="preserve">. В данной таблице присутствует ограничение первичного ключа для столбца </w:t>
      </w:r>
      <w:r w:rsidRPr="00356588">
        <w:rPr>
          <w:lang w:val="en-US"/>
        </w:rPr>
        <w:t>ID</w:t>
      </w:r>
      <w:r>
        <w:t>;</w:t>
      </w:r>
    </w:p>
    <w:p w14:paraId="04C3ED2F" w14:textId="05C17D22" w:rsidR="00321365" w:rsidRDefault="00321365" w:rsidP="0032136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SONG</w:t>
      </w:r>
      <w:r w:rsidRPr="005B57BF">
        <w:t>_</w:t>
      </w:r>
      <w:r>
        <w:rPr>
          <w:lang w:val="en-US"/>
        </w:rPr>
        <w:t>ID</w:t>
      </w:r>
      <w:r w:rsidRPr="0080597F">
        <w:t xml:space="preserve">: Хранит уникальный идентификатор </w:t>
      </w:r>
      <w:r>
        <w:t>песни</w:t>
      </w:r>
      <w:r w:rsidRPr="0080597F">
        <w:t xml:space="preserve"> типа </w:t>
      </w:r>
      <w:r>
        <w:rPr>
          <w:lang w:val="en-US"/>
        </w:rPr>
        <w:t>SERIAL</w:t>
      </w:r>
      <w:r w:rsidRPr="0080597F">
        <w:t xml:space="preserve">. Это внешний ключ, который ссылается на поле </w:t>
      </w:r>
      <w:r>
        <w:rPr>
          <w:lang w:val="en-US"/>
        </w:rPr>
        <w:t>SONG</w:t>
      </w:r>
      <w:r w:rsidRPr="00C14178">
        <w:t>_</w:t>
      </w:r>
      <w:r w:rsidRPr="0080597F">
        <w:t xml:space="preserve">ID в таблице </w:t>
      </w:r>
      <w:r>
        <w:rPr>
          <w:lang w:val="en-US"/>
        </w:rPr>
        <w:t>SONGS</w:t>
      </w:r>
      <w:r w:rsidRPr="0080597F">
        <w:t xml:space="preserve">. Для столбца </w:t>
      </w:r>
      <w:r>
        <w:rPr>
          <w:lang w:val="en-US"/>
        </w:rPr>
        <w:t>SONG</w:t>
      </w:r>
      <w:r w:rsidRPr="00C14178">
        <w:t>_</w:t>
      </w:r>
      <w:r>
        <w:rPr>
          <w:lang w:val="en-US"/>
        </w:rPr>
        <w:t>ID</w:t>
      </w:r>
      <w:r w:rsidRPr="0080597F">
        <w:t xml:space="preserve"> существует ограничение по внешнему ключу</w:t>
      </w:r>
      <w:r>
        <w:t>;</w:t>
      </w:r>
    </w:p>
    <w:p w14:paraId="43D0BE43" w14:textId="2952D74E" w:rsidR="00321365" w:rsidRDefault="00321365" w:rsidP="00803BD9">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ARTIST</w:t>
      </w:r>
      <w:r w:rsidRPr="006B78D2">
        <w:t>_</w:t>
      </w:r>
      <w:r>
        <w:rPr>
          <w:lang w:val="en-US"/>
        </w:rPr>
        <w:t>ID</w:t>
      </w:r>
      <w:r w:rsidRPr="00531488">
        <w:t xml:space="preserve">: Хранит уникальный идентификатор </w:t>
      </w:r>
      <w:r>
        <w:t>исполнителя</w:t>
      </w:r>
      <w:r w:rsidRPr="00531488">
        <w:t xml:space="preserve"> типа INT. Это внешний ключ, который ссылается на поле </w:t>
      </w:r>
      <w:r>
        <w:rPr>
          <w:lang w:val="en-US"/>
        </w:rPr>
        <w:t>ARTIST</w:t>
      </w:r>
      <w:r w:rsidRPr="000A1891">
        <w:t>_</w:t>
      </w:r>
      <w:r>
        <w:rPr>
          <w:lang w:val="en-US"/>
        </w:rPr>
        <w:t>ID</w:t>
      </w:r>
      <w:r w:rsidRPr="00531488">
        <w:t xml:space="preserve"> в таблице </w:t>
      </w:r>
      <w:r>
        <w:rPr>
          <w:lang w:val="en-US"/>
        </w:rPr>
        <w:t>ARTISTS</w:t>
      </w:r>
      <w:r w:rsidR="00A10267" w:rsidRPr="00A10267">
        <w:t>.</w:t>
      </w:r>
    </w:p>
    <w:p w14:paraId="6A1A9F8E" w14:textId="7293A885" w:rsidR="00803BD9" w:rsidRPr="00803BD9" w:rsidRDefault="00803BD9" w:rsidP="00803BD9">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b/>
        <w:t xml:space="preserve">Таблица </w:t>
      </w:r>
      <w:r>
        <w:rPr>
          <w:lang w:val="en-US"/>
        </w:rPr>
        <w:t>Songs</w:t>
      </w:r>
      <w:r w:rsidRPr="004D4DCE">
        <w:t>:</w:t>
      </w:r>
    </w:p>
    <w:p w14:paraId="1D828B1F" w14:textId="5D378EBB" w:rsidR="00321365" w:rsidDel="00B70BDA" w:rsidRDefault="00321365">
      <w:pPr>
        <w:pStyle w:val="a3"/>
        <w:numPr>
          <w:ilvl w:val="0"/>
          <w:numId w:val="2"/>
        </w:numPr>
        <w:tabs>
          <w:tab w:val="left" w:pos="993"/>
        </w:tabs>
        <w:spacing w:after="0" w:line="240" w:lineRule="auto"/>
        <w:ind w:left="0" w:firstLine="709"/>
        <w:jc w:val="both"/>
        <w:rPr>
          <w:del w:id="652" w:author="Маргарита Савельева" w:date="2024-12-17T23:25:00Z"/>
        </w:rPr>
        <w:pPrChange w:id="653" w:author="Маргарита Савельева" w:date="2024-12-17T23:25:00Z">
          <w:pPr>
            <w:pStyle w:val="a3"/>
            <w:numPr>
              <w:numId w:val="2"/>
            </w:numPr>
            <w:spacing w:after="0" w:line="240" w:lineRule="auto"/>
            <w:ind w:left="1134" w:hanging="357"/>
            <w:jc w:val="both"/>
          </w:pPr>
        </w:pPrChange>
      </w:pPr>
      <w:r w:rsidRPr="00B70BDA">
        <w:rPr>
          <w:lang w:val="en-US"/>
        </w:rPr>
        <w:t>SONG</w:t>
      </w:r>
      <w:r w:rsidRPr="00B244E0">
        <w:t>_</w:t>
      </w:r>
      <w:r w:rsidRPr="00B70BDA">
        <w:rPr>
          <w:lang w:val="en-US"/>
        </w:rPr>
        <w:t>ID</w:t>
      </w:r>
      <w:r w:rsidRPr="007D7C53">
        <w:t>:</w:t>
      </w:r>
      <w:r w:rsidRPr="00290DE4">
        <w:t xml:space="preserve"> Хранит уникальный идентификатор </w:t>
      </w:r>
      <w:r>
        <w:t>песни в таблице</w:t>
      </w:r>
      <w:ins w:id="654" w:author="Маргарита Савельева" w:date="2024-12-17T23:25:00Z">
        <w:r w:rsidR="00B70BDA">
          <w:t xml:space="preserve"> </w:t>
        </w:r>
      </w:ins>
    </w:p>
    <w:p w14:paraId="3A1FEF33" w14:textId="4846B421" w:rsidR="00321365" w:rsidRDefault="00321365">
      <w:pPr>
        <w:pStyle w:val="a3"/>
        <w:numPr>
          <w:ilvl w:val="0"/>
          <w:numId w:val="2"/>
        </w:numPr>
        <w:tabs>
          <w:tab w:val="left" w:pos="993"/>
        </w:tabs>
        <w:spacing w:after="0" w:line="240" w:lineRule="auto"/>
        <w:ind w:left="0" w:firstLine="709"/>
        <w:jc w:val="both"/>
        <w:pPrChange w:id="655" w:author="Маргарита Савельева" w:date="2024-12-17T23:25:00Z">
          <w:pPr>
            <w:spacing w:after="0" w:line="240" w:lineRule="auto"/>
            <w:jc w:val="both"/>
          </w:pPr>
        </w:pPrChange>
      </w:pPr>
      <w:r w:rsidRPr="00B70BDA">
        <w:rPr>
          <w:lang w:val="en-US"/>
        </w:rPr>
        <w:t>SONGS</w:t>
      </w:r>
      <w:r w:rsidRPr="00290DE4">
        <w:t xml:space="preserve">. Это авто-инкрементируемое поле типа SERIAL. В данной таблице присутствует ограничение </w:t>
      </w:r>
      <w:r>
        <w:t>первичного ключа для столбца ID;</w:t>
      </w:r>
    </w:p>
    <w:p w14:paraId="76284FB7" w14:textId="50E803D0" w:rsidR="00321365" w:rsidRDefault="00321365">
      <w:pPr>
        <w:pStyle w:val="a3"/>
        <w:numPr>
          <w:ilvl w:val="0"/>
          <w:numId w:val="2"/>
        </w:numPr>
        <w:tabs>
          <w:tab w:val="left" w:pos="993"/>
        </w:tabs>
        <w:spacing w:line="240" w:lineRule="auto"/>
        <w:ind w:left="0" w:firstLine="709"/>
        <w:pPrChange w:id="656" w:author="Маргарита Савельева" w:date="2024-12-17T23:25:00Z">
          <w:pPr>
            <w:pStyle w:val="a3"/>
            <w:numPr>
              <w:numId w:val="2"/>
            </w:numPr>
            <w:spacing w:line="240" w:lineRule="auto"/>
            <w:ind w:left="1134" w:hanging="357"/>
          </w:pPr>
        </w:pPrChange>
      </w:pPr>
      <w:r>
        <w:rPr>
          <w:lang w:val="en-US"/>
        </w:rPr>
        <w:t>TITLE</w:t>
      </w:r>
      <w:r w:rsidRPr="00290DE4">
        <w:t>: Хранит</w:t>
      </w:r>
      <w:r w:rsidRPr="007B3603">
        <w:t xml:space="preserve"> </w:t>
      </w:r>
      <w:r>
        <w:t xml:space="preserve">название песни  типа </w:t>
      </w:r>
      <w:r w:rsidRPr="00D11F67">
        <w:t>VARCHAR(255)</w:t>
      </w:r>
      <w:r>
        <w:t>;</w:t>
      </w:r>
    </w:p>
    <w:p w14:paraId="038717AB" w14:textId="0E6D81C9" w:rsidR="00321365" w:rsidRDefault="00321365">
      <w:pPr>
        <w:pStyle w:val="a3"/>
        <w:numPr>
          <w:ilvl w:val="0"/>
          <w:numId w:val="2"/>
        </w:numPr>
        <w:tabs>
          <w:tab w:val="left" w:pos="993"/>
        </w:tabs>
        <w:spacing w:line="240" w:lineRule="auto"/>
        <w:ind w:left="0" w:firstLine="709"/>
        <w:pPrChange w:id="657" w:author="Маргарита Савельева" w:date="2024-12-17T23:25:00Z">
          <w:pPr>
            <w:pStyle w:val="a3"/>
            <w:numPr>
              <w:numId w:val="2"/>
            </w:numPr>
            <w:spacing w:line="240" w:lineRule="auto"/>
            <w:ind w:left="1134" w:hanging="357"/>
          </w:pPr>
        </w:pPrChange>
      </w:pPr>
      <w:r>
        <w:rPr>
          <w:lang w:val="en-US"/>
        </w:rPr>
        <w:t>AUDIO</w:t>
      </w:r>
      <w:r w:rsidRPr="00290DE4">
        <w:t>: Хранит</w:t>
      </w:r>
      <w:r w:rsidRPr="007B3603">
        <w:t xml:space="preserve"> </w:t>
      </w:r>
      <w:r>
        <w:t xml:space="preserve">ссылку на песню типа </w:t>
      </w:r>
      <w:r w:rsidRPr="00D11F67">
        <w:t>VARCHAR(255)</w:t>
      </w:r>
      <w:r>
        <w:t>;</w:t>
      </w:r>
    </w:p>
    <w:p w14:paraId="70A3BC15" w14:textId="4119E0E9" w:rsidR="00321365" w:rsidRDefault="00321365">
      <w:pPr>
        <w:pStyle w:val="a3"/>
        <w:numPr>
          <w:ilvl w:val="0"/>
          <w:numId w:val="2"/>
        </w:numPr>
        <w:tabs>
          <w:tab w:val="left" w:pos="993"/>
        </w:tabs>
        <w:spacing w:line="240" w:lineRule="auto"/>
        <w:ind w:left="0" w:firstLine="709"/>
        <w:pPrChange w:id="658" w:author="Маргарита Савельева" w:date="2024-12-17T23:25:00Z">
          <w:pPr>
            <w:pStyle w:val="a3"/>
            <w:numPr>
              <w:numId w:val="2"/>
            </w:numPr>
            <w:spacing w:line="240" w:lineRule="auto"/>
            <w:ind w:left="1134" w:hanging="357"/>
          </w:pPr>
        </w:pPrChange>
      </w:pPr>
      <w:r>
        <w:rPr>
          <w:lang w:val="en-US"/>
        </w:rPr>
        <w:t>IMAGE</w:t>
      </w:r>
      <w:r w:rsidRPr="00960B14">
        <w:t xml:space="preserve">: </w:t>
      </w:r>
      <w:r>
        <w:t xml:space="preserve">Хранит ссылку на фото песни типа </w:t>
      </w:r>
      <w:r w:rsidRPr="00D11F67">
        <w:t>VARCHAR(255)</w:t>
      </w:r>
      <w:r>
        <w:t>;</w:t>
      </w:r>
    </w:p>
    <w:p w14:paraId="2E0C6A47" w14:textId="77777777" w:rsidR="00321365" w:rsidRDefault="00321365">
      <w:pPr>
        <w:pStyle w:val="a3"/>
        <w:numPr>
          <w:ilvl w:val="0"/>
          <w:numId w:val="2"/>
        </w:numPr>
        <w:tabs>
          <w:tab w:val="left" w:pos="993"/>
        </w:tabs>
        <w:spacing w:after="0" w:line="240" w:lineRule="auto"/>
        <w:ind w:left="0" w:firstLine="709"/>
        <w:pPrChange w:id="659" w:author="Маргарита Савельева" w:date="2024-12-17T23:25:00Z">
          <w:pPr>
            <w:pStyle w:val="a3"/>
            <w:numPr>
              <w:numId w:val="2"/>
            </w:numPr>
            <w:spacing w:after="0" w:line="240" w:lineRule="auto"/>
            <w:ind w:left="1134" w:hanging="357"/>
          </w:pPr>
        </w:pPrChange>
      </w:pPr>
      <w:r>
        <w:rPr>
          <w:lang w:val="en-US"/>
        </w:rPr>
        <w:t>LISTENS</w:t>
      </w:r>
      <w:r w:rsidRPr="00960B14">
        <w:t>_</w:t>
      </w:r>
      <w:r>
        <w:rPr>
          <w:lang w:val="en-US"/>
        </w:rPr>
        <w:t>COUNT</w:t>
      </w:r>
      <w:r w:rsidRPr="00960B14">
        <w:t xml:space="preserve">: </w:t>
      </w:r>
      <w:r>
        <w:t>Хранит количество прослушиваний на песне</w:t>
      </w:r>
    </w:p>
    <w:p w14:paraId="54735DF9" w14:textId="2A062234" w:rsidR="00321365" w:rsidRDefault="00321365">
      <w:pPr>
        <w:tabs>
          <w:tab w:val="left" w:pos="993"/>
        </w:tabs>
        <w:spacing w:after="0" w:line="240" w:lineRule="auto"/>
        <w:ind w:firstLine="709"/>
        <w:rPr>
          <w:lang w:val="en-US"/>
        </w:rPr>
        <w:pPrChange w:id="660" w:author="Маргарита Савельева" w:date="2024-12-17T23:25:00Z">
          <w:pPr>
            <w:spacing w:after="0" w:line="240" w:lineRule="auto"/>
          </w:pPr>
        </w:pPrChange>
      </w:pPr>
      <w:r>
        <w:t>типа</w:t>
      </w:r>
      <w:r w:rsidRPr="00015003">
        <w:rPr>
          <w:lang w:val="en-US"/>
        </w:rPr>
        <w:t xml:space="preserve"> VARCHAR(255)</w:t>
      </w:r>
      <w:r w:rsidR="00803BD9">
        <w:rPr>
          <w:lang w:val="en-US"/>
        </w:rPr>
        <w:t>.</w:t>
      </w:r>
    </w:p>
    <w:p w14:paraId="485AEFAB" w14:textId="50AEE681" w:rsidR="00803BD9" w:rsidRPr="00803BD9" w:rsidRDefault="00803BD9" w:rsidP="00803BD9">
      <w:pPr>
        <w:spacing w:after="0" w:line="240" w:lineRule="auto"/>
        <w:ind w:firstLine="709"/>
        <w:rPr>
          <w:lang w:val="en-US"/>
        </w:rPr>
      </w:pPr>
      <w:r>
        <w:t>Таблица</w:t>
      </w:r>
      <w:r w:rsidRPr="00015003">
        <w:rPr>
          <w:lang w:val="en-US"/>
        </w:rPr>
        <w:t xml:space="preserve"> </w:t>
      </w:r>
      <w:r>
        <w:rPr>
          <w:lang w:val="en-US"/>
        </w:rPr>
        <w:t>Playlist_Songs</w:t>
      </w:r>
      <w:r w:rsidRPr="00015003">
        <w:rPr>
          <w:lang w:val="en-US"/>
        </w:rPr>
        <w:t>:</w:t>
      </w:r>
    </w:p>
    <w:p w14:paraId="2DDF8535" w14:textId="5C62C4AE" w:rsidR="005666EB" w:rsidDel="00B70BDA" w:rsidRDefault="00321365">
      <w:pPr>
        <w:pStyle w:val="a3"/>
        <w:numPr>
          <w:ilvl w:val="0"/>
          <w:numId w:val="23"/>
        </w:numPr>
        <w:tabs>
          <w:tab w:val="left" w:pos="1134"/>
        </w:tabs>
        <w:spacing w:after="0" w:line="240" w:lineRule="auto"/>
        <w:ind w:left="0" w:firstLine="709"/>
        <w:rPr>
          <w:del w:id="661" w:author="Маргарита Савельева" w:date="2024-12-17T23:26:00Z"/>
        </w:rPr>
        <w:pPrChange w:id="662" w:author="Маргарита Савельева" w:date="2024-12-17T23:26:00Z">
          <w:pPr>
            <w:pStyle w:val="a3"/>
            <w:numPr>
              <w:numId w:val="23"/>
            </w:numPr>
            <w:spacing w:after="0" w:line="240" w:lineRule="auto"/>
            <w:ind w:left="1134" w:hanging="357"/>
          </w:pPr>
        </w:pPrChange>
      </w:pPr>
      <w:r w:rsidRPr="00B70BDA">
        <w:rPr>
          <w:lang w:val="en-US"/>
        </w:rPr>
        <w:t>PLAYLIST</w:t>
      </w:r>
      <w:r w:rsidRPr="00BE5B93">
        <w:t>_</w:t>
      </w:r>
      <w:r w:rsidRPr="00B70BDA">
        <w:rPr>
          <w:lang w:val="en-US"/>
        </w:rPr>
        <w:t>SONG</w:t>
      </w:r>
      <w:r w:rsidRPr="00B244E0">
        <w:t>_</w:t>
      </w:r>
      <w:r w:rsidRPr="00B70BDA">
        <w:rPr>
          <w:lang w:val="en-US"/>
        </w:rPr>
        <w:t>ID</w:t>
      </w:r>
      <w:r w:rsidRPr="007D7C53">
        <w:t>:</w:t>
      </w:r>
      <w:r w:rsidRPr="00290DE4">
        <w:t xml:space="preserve"> Хранит уникальный идентификатор </w:t>
      </w:r>
      <w:r w:rsidR="005666EB">
        <w:t>который</w:t>
      </w:r>
    </w:p>
    <w:p w14:paraId="03B4A8C8" w14:textId="1FDDAA07" w:rsidR="005666EB" w:rsidDel="00B70BDA" w:rsidRDefault="00321365">
      <w:pPr>
        <w:pStyle w:val="a3"/>
        <w:numPr>
          <w:ilvl w:val="0"/>
          <w:numId w:val="23"/>
        </w:numPr>
        <w:tabs>
          <w:tab w:val="left" w:pos="1134"/>
        </w:tabs>
        <w:spacing w:after="0" w:line="240" w:lineRule="auto"/>
        <w:ind w:left="0" w:firstLine="709"/>
        <w:rPr>
          <w:del w:id="663" w:author="Маргарита Савельева" w:date="2024-12-17T23:26:00Z"/>
        </w:rPr>
        <w:pPrChange w:id="664" w:author="Маргарита Савельева" w:date="2024-12-17T23:26:00Z">
          <w:pPr>
            <w:pStyle w:val="a3"/>
            <w:numPr>
              <w:numId w:val="23"/>
            </w:numPr>
            <w:spacing w:after="0" w:line="240" w:lineRule="auto"/>
            <w:ind w:left="1134" w:hanging="357"/>
            <w:jc w:val="both"/>
          </w:pPr>
        </w:pPrChange>
      </w:pPr>
      <w:r>
        <w:t>указывает в каком плейлисте есть песня</w:t>
      </w:r>
      <w:r w:rsidR="005666EB">
        <w:t>. Это авто</w:t>
      </w:r>
      <w:ins w:id="665" w:author="Маргарита Савельева" w:date="2024-12-17T23:26:00Z">
        <w:r w:rsidR="00B70BDA">
          <w:t xml:space="preserve"> </w:t>
        </w:r>
      </w:ins>
    </w:p>
    <w:p w14:paraId="4F9050D4" w14:textId="44BBA8F5" w:rsidR="00321365" w:rsidRDefault="00321365">
      <w:pPr>
        <w:pStyle w:val="a3"/>
        <w:numPr>
          <w:ilvl w:val="0"/>
          <w:numId w:val="23"/>
        </w:numPr>
        <w:tabs>
          <w:tab w:val="left" w:pos="1134"/>
        </w:tabs>
        <w:spacing w:after="0" w:line="240" w:lineRule="auto"/>
        <w:ind w:left="0" w:firstLine="709"/>
        <w:jc w:val="both"/>
        <w:pPrChange w:id="666" w:author="Маргарита Савельева" w:date="2024-12-17T23:26:00Z">
          <w:pPr>
            <w:spacing w:after="0" w:line="240" w:lineRule="auto"/>
            <w:jc w:val="both"/>
          </w:pPr>
        </w:pPrChange>
      </w:pPr>
      <w:r w:rsidRPr="00290DE4">
        <w:t>инкрементируемое поле типа SERIAL. В данной таблице присутствует ограничение первичного ключа для с</w:t>
      </w:r>
      <w:r w:rsidR="005666EB">
        <w:t>толбца ID;</w:t>
      </w:r>
    </w:p>
    <w:p w14:paraId="6F0222ED" w14:textId="06C2094B" w:rsidR="005666EB" w:rsidDel="00B70BDA" w:rsidRDefault="00321365">
      <w:pPr>
        <w:pStyle w:val="a3"/>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del w:id="667" w:author="Маргарита Савельева" w:date="2024-12-17T23:25:00Z"/>
        </w:rPr>
        <w:pPrChange w:id="668" w:author="Маргарита Савельева" w:date="2024-12-17T23:26:00Z">
          <w:pPr>
            <w:pStyle w:val="a3"/>
            <w:numPr>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hanging="357"/>
            <w:jc w:val="both"/>
          </w:pPr>
        </w:pPrChange>
      </w:pPr>
      <w:r w:rsidRPr="00B70BDA">
        <w:rPr>
          <w:lang w:val="en-US"/>
        </w:rPr>
        <w:lastRenderedPageBreak/>
        <w:t>PLAYLIST</w:t>
      </w:r>
      <w:r w:rsidRPr="005B1565">
        <w:t>_</w:t>
      </w:r>
      <w:r w:rsidRPr="007D7C53">
        <w:t xml:space="preserve">ID: Хранит уникальный идентификатор </w:t>
      </w:r>
      <w:r>
        <w:t>плейлиста</w:t>
      </w:r>
      <w:r w:rsidRPr="007D7C53">
        <w:t xml:space="preserve">, </w:t>
      </w:r>
      <w:r w:rsidR="005666EB">
        <w:t>в</w:t>
      </w:r>
      <w:ins w:id="669" w:author="Маргарита Савельева" w:date="2024-12-17T23:25:00Z">
        <w:r w:rsidR="00B70BDA">
          <w:t xml:space="preserve"> </w:t>
        </w:r>
      </w:ins>
    </w:p>
    <w:p w14:paraId="6E79AACE" w14:textId="02161662" w:rsidR="00321365" w:rsidRPr="005666EB" w:rsidRDefault="00321365">
      <w:pPr>
        <w:pStyle w:val="a3"/>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Change w:id="670" w:author="Маргарита Савельева" w:date="2024-12-17T23:26:00Z">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PrChange>
      </w:pPr>
      <w:r>
        <w:t>котором находится песня</w:t>
      </w:r>
      <w:r w:rsidRPr="007D7C53">
        <w:t xml:space="preserve"> типа INT. Это внешний ключ, который ссылается на поле </w:t>
      </w:r>
      <w:r w:rsidRPr="00B70BDA">
        <w:rPr>
          <w:lang w:val="en-US"/>
        </w:rPr>
        <w:t>PLAYLIST</w:t>
      </w:r>
      <w:r w:rsidRPr="005B1565">
        <w:t>_</w:t>
      </w:r>
      <w:r w:rsidRPr="007D7C53">
        <w:t xml:space="preserve">ID в таблице </w:t>
      </w:r>
      <w:r w:rsidRPr="00B70BDA">
        <w:rPr>
          <w:lang w:val="en-US"/>
        </w:rPr>
        <w:t>PLAYLISTS</w:t>
      </w:r>
      <w:r w:rsidRPr="007D7C53">
        <w:t xml:space="preserve">. Для столбца </w:t>
      </w:r>
      <w:r w:rsidRPr="00B70BDA">
        <w:rPr>
          <w:lang w:val="en-US"/>
        </w:rPr>
        <w:t>PLAYLIST</w:t>
      </w:r>
      <w:r w:rsidRPr="005B1565">
        <w:t>_</w:t>
      </w:r>
      <w:r w:rsidRPr="007D7C53">
        <w:t xml:space="preserve">ID существует ограничение по внешнему ключу, связывающее его с таблицей </w:t>
      </w:r>
      <w:r w:rsidRPr="00B70BDA">
        <w:rPr>
          <w:lang w:val="en-US"/>
        </w:rPr>
        <w:t>PLAYLISTS</w:t>
      </w:r>
      <w:r w:rsidR="005666EB">
        <w:t>;</w:t>
      </w:r>
    </w:p>
    <w:p w14:paraId="16343AB6" w14:textId="5D2A45A1" w:rsidR="005666EB" w:rsidDel="00B70BDA" w:rsidRDefault="00321365">
      <w:pPr>
        <w:pStyle w:val="a3"/>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del w:id="671" w:author="Маргарита Савельева" w:date="2024-12-17T23:25:00Z"/>
        </w:rPr>
        <w:pPrChange w:id="672" w:author="Маргарита Савельева" w:date="2024-12-17T23:26:00Z">
          <w:pPr>
            <w:pStyle w:val="a3"/>
            <w:numPr>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hanging="357"/>
            <w:jc w:val="both"/>
          </w:pPr>
        </w:pPrChange>
      </w:pPr>
      <w:r w:rsidRPr="00B70BDA">
        <w:rPr>
          <w:lang w:val="en-US"/>
        </w:rPr>
        <w:t>SONG</w:t>
      </w:r>
      <w:r w:rsidRPr="005B1565">
        <w:t>_</w:t>
      </w:r>
      <w:r w:rsidRPr="007D7C53">
        <w:t xml:space="preserve">ID: Хранит уникальный идентификатор </w:t>
      </w:r>
      <w:r>
        <w:t>песни</w:t>
      </w:r>
      <w:r w:rsidRPr="007D7C53">
        <w:t xml:space="preserve">, </w:t>
      </w:r>
      <w:r w:rsidR="005666EB">
        <w:t>которая</w:t>
      </w:r>
      <w:ins w:id="673" w:author="Маргарита Савельева" w:date="2024-12-17T23:25:00Z">
        <w:r w:rsidR="00B70BDA">
          <w:t xml:space="preserve"> </w:t>
        </w:r>
      </w:ins>
    </w:p>
    <w:p w14:paraId="03A62C51" w14:textId="53620DCF" w:rsidR="00321365" w:rsidRDefault="00321365">
      <w:pPr>
        <w:pStyle w:val="a3"/>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Change w:id="674" w:author="Маргарита Савельева" w:date="2024-12-17T23:26:00Z">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PrChange>
      </w:pPr>
      <w:r>
        <w:t>находится в определённом плейлисте</w:t>
      </w:r>
      <w:r w:rsidRPr="007D7C53">
        <w:t xml:space="preserve"> типа INT. Это внешний ключ, который ссылается на поле </w:t>
      </w:r>
      <w:r w:rsidRPr="00B70BDA">
        <w:rPr>
          <w:lang w:val="en-US"/>
        </w:rPr>
        <w:t>SONG</w:t>
      </w:r>
      <w:r w:rsidRPr="005B1565">
        <w:t>_</w:t>
      </w:r>
      <w:r w:rsidRPr="007D7C53">
        <w:t>ID</w:t>
      </w:r>
      <w:r w:rsidRPr="005B1565">
        <w:t xml:space="preserve"> </w:t>
      </w:r>
      <w:r w:rsidRPr="007D7C53">
        <w:t xml:space="preserve">в таблице </w:t>
      </w:r>
      <w:r w:rsidRPr="00B70BDA">
        <w:rPr>
          <w:lang w:val="en-US"/>
        </w:rPr>
        <w:t>SONGS</w:t>
      </w:r>
      <w:r w:rsidRPr="007D7C53">
        <w:t xml:space="preserve">. Для столбца </w:t>
      </w:r>
      <w:r w:rsidRPr="00B70BDA">
        <w:rPr>
          <w:lang w:val="en-US"/>
        </w:rPr>
        <w:t>SONG</w:t>
      </w:r>
      <w:r w:rsidRPr="005B1565">
        <w:t>_</w:t>
      </w:r>
      <w:r w:rsidRPr="007D7C53">
        <w:t xml:space="preserve">ID существует ограничение по внешнему ключу, связывающее его с таблицей </w:t>
      </w:r>
      <w:r w:rsidRPr="00B70BDA">
        <w:rPr>
          <w:lang w:val="en-US"/>
        </w:rPr>
        <w:t>SONGS</w:t>
      </w:r>
      <w:r w:rsidR="00803BD9" w:rsidRPr="00803BD9">
        <w:t>.</w:t>
      </w:r>
    </w:p>
    <w:p w14:paraId="02242871" w14:textId="5803B395" w:rsidR="00803BD9" w:rsidRPr="00803BD9" w:rsidRDefault="00803BD9">
      <w:pPr>
        <w:tabs>
          <w:tab w:val="left" w:pos="1134"/>
        </w:tabs>
        <w:spacing w:after="0" w:line="240" w:lineRule="auto"/>
        <w:ind w:firstLine="709"/>
        <w:rPr>
          <w:lang w:val="en-US"/>
        </w:rPr>
        <w:pPrChange w:id="675" w:author="Маргарита Савельева" w:date="2024-12-17T23:26:00Z">
          <w:pPr>
            <w:spacing w:after="0" w:line="240" w:lineRule="auto"/>
            <w:ind w:firstLine="709"/>
          </w:pPr>
        </w:pPrChange>
      </w:pPr>
      <w:r>
        <w:t xml:space="preserve">Таблица </w:t>
      </w:r>
      <w:r>
        <w:rPr>
          <w:lang w:val="en-US"/>
        </w:rPr>
        <w:t>Community_members</w:t>
      </w:r>
      <w:r w:rsidRPr="004D4DCE">
        <w:t>:</w:t>
      </w:r>
    </w:p>
    <w:p w14:paraId="2B230065" w14:textId="4554B3BF" w:rsidR="005666EB" w:rsidRPr="00B70BDA" w:rsidDel="00B70BDA" w:rsidRDefault="007B4055">
      <w:pPr>
        <w:pStyle w:val="a3"/>
        <w:numPr>
          <w:ilvl w:val="0"/>
          <w:numId w:val="24"/>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del w:id="676" w:author="Маргарита Савельева" w:date="2024-12-17T23:25:00Z"/>
          <w:spacing w:val="-2"/>
          <w:rPrChange w:id="677" w:author="Маргарита Савельева" w:date="2024-12-17T23:26:00Z">
            <w:rPr>
              <w:del w:id="678" w:author="Маргарита Савельева" w:date="2024-12-17T23:25:00Z"/>
            </w:rPr>
          </w:rPrChange>
        </w:rPr>
        <w:pPrChange w:id="679" w:author="Маргарита Савельева" w:date="2024-12-17T23:26:00Z">
          <w:pPr>
            <w:pStyle w:val="a3"/>
            <w:numPr>
              <w:numId w:val="24"/>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11"/>
            <w:jc w:val="both"/>
          </w:pPr>
        </w:pPrChange>
      </w:pPr>
      <w:r w:rsidRPr="00B70BDA">
        <w:rPr>
          <w:spacing w:val="-2"/>
          <w:lang w:val="en-US"/>
          <w:rPrChange w:id="680" w:author="Маргарита Савельева" w:date="2024-12-17T23:26:00Z">
            <w:rPr>
              <w:lang w:val="en-US"/>
            </w:rPr>
          </w:rPrChange>
        </w:rPr>
        <w:t>COMMUNITY</w:t>
      </w:r>
      <w:r w:rsidRPr="00B70BDA">
        <w:rPr>
          <w:spacing w:val="-2"/>
          <w:rPrChange w:id="681" w:author="Маргарита Савельева" w:date="2024-12-17T23:26:00Z">
            <w:rPr/>
          </w:rPrChange>
        </w:rPr>
        <w:t>_</w:t>
      </w:r>
      <w:r w:rsidRPr="00B70BDA">
        <w:rPr>
          <w:spacing w:val="-2"/>
          <w:lang w:val="en-US"/>
          <w:rPrChange w:id="682" w:author="Маргарита Савельева" w:date="2024-12-17T23:26:00Z">
            <w:rPr>
              <w:lang w:val="en-US"/>
            </w:rPr>
          </w:rPrChange>
        </w:rPr>
        <w:t>MEMBERS</w:t>
      </w:r>
      <w:r w:rsidRPr="00B70BDA">
        <w:rPr>
          <w:spacing w:val="-2"/>
          <w:rPrChange w:id="683" w:author="Маргарита Савельева" w:date="2024-12-17T23:26:00Z">
            <w:rPr/>
          </w:rPrChange>
        </w:rPr>
        <w:t>_</w:t>
      </w:r>
      <w:r w:rsidR="0024356D" w:rsidRPr="00B70BDA">
        <w:rPr>
          <w:spacing w:val="-2"/>
          <w:lang w:val="en-US"/>
          <w:rPrChange w:id="684" w:author="Маргарита Савельева" w:date="2024-12-17T23:26:00Z">
            <w:rPr>
              <w:lang w:val="en-US"/>
            </w:rPr>
          </w:rPrChange>
        </w:rPr>
        <w:t>ID</w:t>
      </w:r>
      <w:r w:rsidR="0024356D" w:rsidRPr="00B70BDA">
        <w:rPr>
          <w:spacing w:val="-2"/>
          <w:rPrChange w:id="685" w:author="Маргарита Савельева" w:date="2024-12-17T23:26:00Z">
            <w:rPr/>
          </w:rPrChange>
        </w:rPr>
        <w:t xml:space="preserve">: </w:t>
      </w:r>
      <w:r w:rsidR="005666EB" w:rsidRPr="00B70BDA">
        <w:rPr>
          <w:spacing w:val="-2"/>
          <w:rPrChange w:id="686" w:author="Маргарита Савельева" w:date="2024-12-17T23:26:00Z">
            <w:rPr/>
          </w:rPrChange>
        </w:rPr>
        <w:t>Хранит уникальный идентификатор</w:t>
      </w:r>
      <w:ins w:id="687" w:author="Маргарита Савельева" w:date="2024-12-17T23:25:00Z">
        <w:r w:rsidR="00B70BDA" w:rsidRPr="00B70BDA">
          <w:rPr>
            <w:spacing w:val="-2"/>
            <w:rPrChange w:id="688" w:author="Маргарита Савельева" w:date="2024-12-17T23:26:00Z">
              <w:rPr/>
            </w:rPrChange>
          </w:rPr>
          <w:t xml:space="preserve"> </w:t>
        </w:r>
      </w:ins>
    </w:p>
    <w:p w14:paraId="7AE8D533" w14:textId="78D2F0D7" w:rsidR="0024356D" w:rsidRPr="00B70BDA" w:rsidRDefault="007B4055">
      <w:pPr>
        <w:pStyle w:val="a3"/>
        <w:numPr>
          <w:ilvl w:val="0"/>
          <w:numId w:val="24"/>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spacing w:val="-2"/>
          <w:rPrChange w:id="689" w:author="Маргарита Савельева" w:date="2024-12-17T23:26:00Z">
            <w:rPr/>
          </w:rPrChange>
        </w:rPr>
        <w:pPrChange w:id="690" w:author="Маргарита Савельева" w:date="2024-12-17T23:26:00Z">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PrChange>
      </w:pPr>
      <w:r w:rsidRPr="00B70BDA">
        <w:rPr>
          <w:spacing w:val="-2"/>
          <w:rPrChange w:id="691" w:author="Маргарита Савельева" w:date="2024-12-17T23:26:00Z">
            <w:rPr/>
          </w:rPrChange>
        </w:rPr>
        <w:t>пользователя в сообществе</w:t>
      </w:r>
      <w:r w:rsidR="0024356D" w:rsidRPr="00B70BDA">
        <w:rPr>
          <w:spacing w:val="-2"/>
          <w:rPrChange w:id="692" w:author="Маргарита Савельева" w:date="2024-12-17T23:26:00Z">
            <w:rPr/>
          </w:rPrChange>
        </w:rPr>
        <w:t xml:space="preserve">. Это авто- инкрементируемое поле типа </w:t>
      </w:r>
      <w:r w:rsidR="0024356D" w:rsidRPr="00B70BDA">
        <w:rPr>
          <w:spacing w:val="-2"/>
          <w:lang w:val="en-US"/>
          <w:rPrChange w:id="693" w:author="Маргарита Савельева" w:date="2024-12-17T23:26:00Z">
            <w:rPr>
              <w:lang w:val="en-US"/>
            </w:rPr>
          </w:rPrChange>
        </w:rPr>
        <w:t>SERIAL</w:t>
      </w:r>
      <w:r w:rsidR="0024356D" w:rsidRPr="00B70BDA">
        <w:rPr>
          <w:spacing w:val="-2"/>
          <w:rPrChange w:id="694" w:author="Маргарита Савельева" w:date="2024-12-17T23:26:00Z">
            <w:rPr/>
          </w:rPrChange>
        </w:rPr>
        <w:t xml:space="preserve">. В данной таблице присутствует ограничение первичного ключа для столбца </w:t>
      </w:r>
      <w:r w:rsidR="0024356D" w:rsidRPr="00B70BDA">
        <w:rPr>
          <w:spacing w:val="-2"/>
          <w:lang w:val="en-US"/>
          <w:rPrChange w:id="695" w:author="Маргарита Савельева" w:date="2024-12-17T23:26:00Z">
            <w:rPr>
              <w:lang w:val="en-US"/>
            </w:rPr>
          </w:rPrChange>
        </w:rPr>
        <w:t>ID</w:t>
      </w:r>
      <w:r w:rsidR="005666EB" w:rsidRPr="00B70BDA">
        <w:rPr>
          <w:spacing w:val="-2"/>
          <w:rPrChange w:id="696" w:author="Маргарита Савельева" w:date="2024-12-17T23:26:00Z">
            <w:rPr/>
          </w:rPrChange>
        </w:rPr>
        <w:t>;</w:t>
      </w:r>
    </w:p>
    <w:p w14:paraId="4C6DD0DE" w14:textId="40FFE8D8" w:rsidR="00BE100B" w:rsidDel="00B70BDA" w:rsidRDefault="00492F4D">
      <w:pPr>
        <w:pStyle w:val="a3"/>
        <w:numPr>
          <w:ilvl w:val="0"/>
          <w:numId w:val="24"/>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del w:id="697" w:author="Маргарита Савельева" w:date="2024-12-17T23:25:00Z"/>
        </w:rPr>
        <w:pPrChange w:id="698" w:author="Маргарита Савельева" w:date="2024-12-17T23:26:00Z">
          <w:pPr>
            <w:pStyle w:val="a3"/>
            <w:numPr>
              <w:numId w:val="24"/>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11"/>
            <w:jc w:val="both"/>
          </w:pPr>
        </w:pPrChange>
      </w:pPr>
      <w:r w:rsidRPr="00B70BDA">
        <w:rPr>
          <w:lang w:val="en-US"/>
        </w:rPr>
        <w:t>COMMUNITY</w:t>
      </w:r>
      <w:r w:rsidRPr="00492F4D">
        <w:t>_</w:t>
      </w:r>
      <w:r w:rsidRPr="00B70BDA">
        <w:rPr>
          <w:lang w:val="en-US"/>
        </w:rPr>
        <w:t>ID</w:t>
      </w:r>
      <w:r w:rsidR="0024356D" w:rsidRPr="007D7C53">
        <w:t xml:space="preserve">: Хранит уникальный идентификатор </w:t>
      </w:r>
      <w:r>
        <w:t>сообщества</w:t>
      </w:r>
      <w:r w:rsidR="00BE100B">
        <w:t>,</w:t>
      </w:r>
      <w:ins w:id="699" w:author="Маргарита Савельева" w:date="2024-12-17T23:25:00Z">
        <w:r w:rsidR="00B70BDA">
          <w:t xml:space="preserve"> </w:t>
        </w:r>
      </w:ins>
    </w:p>
    <w:p w14:paraId="5147FEB0" w14:textId="2BF2AD84" w:rsidR="0024356D" w:rsidRDefault="00492F4D">
      <w:pPr>
        <w:pStyle w:val="a3"/>
        <w:numPr>
          <w:ilvl w:val="0"/>
          <w:numId w:val="24"/>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Change w:id="700" w:author="Маргарита Савельева" w:date="2024-12-17T23:26:00Z">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PrChange>
      </w:pPr>
      <w:r>
        <w:t>в котором находится пользователь</w:t>
      </w:r>
      <w:r w:rsidR="0024356D" w:rsidRPr="007D7C53">
        <w:t xml:space="preserve"> рейтинг типа </w:t>
      </w:r>
      <w:r w:rsidR="0024356D" w:rsidRPr="00B70BDA">
        <w:rPr>
          <w:lang w:val="en-US"/>
        </w:rPr>
        <w:t>INT</w:t>
      </w:r>
      <w:r w:rsidR="005666EB">
        <w:t>;</w:t>
      </w:r>
    </w:p>
    <w:p w14:paraId="64A14DAA" w14:textId="654B91B5" w:rsidR="00BE100B" w:rsidDel="00B70BDA" w:rsidRDefault="0024356D">
      <w:pPr>
        <w:pStyle w:val="a3"/>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del w:id="701" w:author="Маргарита Савельева" w:date="2024-12-17T23:26:00Z"/>
        </w:rPr>
        <w:pPrChange w:id="702" w:author="Маргарита Савельева" w:date="2024-12-17T23:26:00Z">
          <w:pPr>
            <w:pStyle w:val="a3"/>
            <w:numPr>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11"/>
            <w:jc w:val="both"/>
          </w:pPr>
        </w:pPrChange>
      </w:pPr>
      <w:r w:rsidRPr="007D7C53">
        <w:t>U</w:t>
      </w:r>
      <w:r w:rsidR="00154A0D" w:rsidRPr="00B70BDA">
        <w:rPr>
          <w:lang w:val="en-US"/>
        </w:rPr>
        <w:t>SER</w:t>
      </w:r>
      <w:r w:rsidR="00154A0D" w:rsidRPr="005B1565">
        <w:t>_</w:t>
      </w:r>
      <w:r w:rsidRPr="007D7C53">
        <w:t>ID: Хранит уникаль</w:t>
      </w:r>
      <w:r w:rsidR="00BE100B">
        <w:t>ный идентификатор пользователя,</w:t>
      </w:r>
      <w:ins w:id="703" w:author="Маргарита Савельева" w:date="2024-12-17T23:26:00Z">
        <w:r w:rsidR="00B70BDA">
          <w:t xml:space="preserve"> </w:t>
        </w:r>
      </w:ins>
    </w:p>
    <w:p w14:paraId="520274D6" w14:textId="2801DC64" w:rsidR="0024356D" w:rsidRDefault="0024356D">
      <w:pPr>
        <w:pStyle w:val="a3"/>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Change w:id="704" w:author="Маргарита Савельева" w:date="2024-12-17T23:26:00Z">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PrChange>
      </w:pPr>
      <w:r w:rsidRPr="007D7C53">
        <w:t xml:space="preserve">который </w:t>
      </w:r>
      <w:r w:rsidR="005B1565">
        <w:t>вступил в сообщество</w:t>
      </w:r>
      <w:r w:rsidRPr="007D7C53">
        <w:t xml:space="preserve"> типа INT. Это внешний ключ, который ссылается на поле </w:t>
      </w:r>
      <w:r w:rsidR="005B1565" w:rsidRPr="00B70BDA">
        <w:rPr>
          <w:lang w:val="en-US"/>
        </w:rPr>
        <w:t>USER</w:t>
      </w:r>
      <w:r w:rsidR="005B1565" w:rsidRPr="005B1565">
        <w:t>_</w:t>
      </w:r>
      <w:r w:rsidRPr="007D7C53">
        <w:t xml:space="preserve">ID в таблице </w:t>
      </w:r>
      <w:r w:rsidR="005B1565" w:rsidRPr="00B70BDA">
        <w:rPr>
          <w:lang w:val="en-US"/>
        </w:rPr>
        <w:t>USERS</w:t>
      </w:r>
      <w:r w:rsidRPr="007D7C53">
        <w:t>. Для столбца U</w:t>
      </w:r>
      <w:r w:rsidR="00845D05" w:rsidRPr="00B70BDA">
        <w:rPr>
          <w:lang w:val="en-US"/>
        </w:rPr>
        <w:t>SER</w:t>
      </w:r>
      <w:r w:rsidR="00845D05" w:rsidRPr="00845D05">
        <w:t>_</w:t>
      </w:r>
      <w:r w:rsidRPr="007D7C53">
        <w:t xml:space="preserve">ID существует ограничение по внешнему ключу, связывающее его с таблицей </w:t>
      </w:r>
      <w:r w:rsidR="00845D05" w:rsidRPr="00B70BDA">
        <w:rPr>
          <w:lang w:val="en-US"/>
        </w:rPr>
        <w:t>USERS</w:t>
      </w:r>
      <w:r w:rsidR="00BF6FA1" w:rsidRPr="00BF6FA1">
        <w:t>.</w:t>
      </w:r>
    </w:p>
    <w:p w14:paraId="2FFEFF3A" w14:textId="065F800B" w:rsidR="00BF6FA1" w:rsidRPr="00BF6FA1" w:rsidRDefault="00BF6FA1">
      <w:pPr>
        <w:tabs>
          <w:tab w:val="left" w:pos="1134"/>
        </w:tabs>
        <w:spacing w:after="0" w:line="240" w:lineRule="auto"/>
        <w:ind w:firstLine="709"/>
        <w:rPr>
          <w:lang w:val="en-US"/>
        </w:rPr>
        <w:pPrChange w:id="705" w:author="Маргарита Савельева" w:date="2024-12-17T23:26:00Z">
          <w:pPr>
            <w:spacing w:after="0" w:line="240" w:lineRule="auto"/>
            <w:ind w:firstLine="709"/>
          </w:pPr>
        </w:pPrChange>
      </w:pPr>
      <w:r>
        <w:t xml:space="preserve">Таблица </w:t>
      </w:r>
      <w:r>
        <w:rPr>
          <w:lang w:val="en-US"/>
        </w:rPr>
        <w:t>Playlists</w:t>
      </w:r>
      <w:r w:rsidRPr="004D4DCE">
        <w:t>:</w:t>
      </w:r>
    </w:p>
    <w:p w14:paraId="278C74E3" w14:textId="7FC960A1" w:rsidR="0024356D" w:rsidRDefault="00400E2B" w:rsidP="00B70BDA">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PLAYLIST</w:t>
      </w:r>
      <w:r w:rsidRPr="00A16422">
        <w:t>_</w:t>
      </w:r>
      <w:r w:rsidR="0024356D">
        <w:rPr>
          <w:lang w:val="en-US"/>
        </w:rPr>
        <w:t>I</w:t>
      </w:r>
      <w:r w:rsidR="0024356D" w:rsidRPr="007D7C53">
        <w:rPr>
          <w:lang w:val="en-US"/>
        </w:rPr>
        <w:t>D</w:t>
      </w:r>
      <w:r w:rsidR="0024356D" w:rsidRPr="007D7C53">
        <w:t xml:space="preserve">: Хранит уникальный идентификатор </w:t>
      </w:r>
      <w:r w:rsidR="00A16422">
        <w:t>плейлиста</w:t>
      </w:r>
      <w:r w:rsidR="0024356D" w:rsidRPr="007D7C53">
        <w:t>. Это авто</w:t>
      </w:r>
      <w:r w:rsidR="0024356D" w:rsidRPr="00DE53A6">
        <w:t xml:space="preserve">- </w:t>
      </w:r>
      <w:r w:rsidR="0024356D" w:rsidRPr="007D7C53">
        <w:t xml:space="preserve">инкрементируемое поле типа </w:t>
      </w:r>
      <w:r w:rsidR="0024356D" w:rsidRPr="007D7C53">
        <w:rPr>
          <w:lang w:val="en-US"/>
        </w:rPr>
        <w:t>SERIAL</w:t>
      </w:r>
      <w:r w:rsidR="0024356D" w:rsidRPr="007D7C53">
        <w:t xml:space="preserve">. В данной таблице присутствует ограничение первичного ключа для столбца </w:t>
      </w:r>
      <w:r w:rsidR="0024356D" w:rsidRPr="007D7C53">
        <w:rPr>
          <w:lang w:val="en-US"/>
        </w:rPr>
        <w:t>ID</w:t>
      </w:r>
      <w:r w:rsidR="00BE100B">
        <w:t>;</w:t>
      </w:r>
    </w:p>
    <w:p w14:paraId="5622BB3B" w14:textId="5D8690AF" w:rsidR="005B64BB" w:rsidRDefault="005B64BB" w:rsidP="00B70BDA">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TITLE</w:t>
      </w:r>
      <w:r w:rsidRPr="005B64BB">
        <w:t xml:space="preserve">: </w:t>
      </w:r>
      <w:r>
        <w:t xml:space="preserve">Хранит название плейлиста </w:t>
      </w:r>
      <w:r w:rsidR="00373BAE">
        <w:t xml:space="preserve">тип </w:t>
      </w:r>
      <w:r w:rsidR="00BE100B">
        <w:t>VARCHAR(255);</w:t>
      </w:r>
    </w:p>
    <w:p w14:paraId="71E6D464" w14:textId="3FEA9F0A" w:rsidR="001F3CC0" w:rsidRDefault="001F3CC0" w:rsidP="00B70BDA">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DESCRIPTION</w:t>
      </w:r>
      <w:r w:rsidRPr="001F3CC0">
        <w:t xml:space="preserve">: </w:t>
      </w:r>
      <w:r>
        <w:t>Хранит описание плейлиста</w:t>
      </w:r>
      <w:r w:rsidR="00373BAE">
        <w:t xml:space="preserve"> тип</w:t>
      </w:r>
      <w:r>
        <w:t xml:space="preserve"> </w:t>
      </w:r>
      <w:r w:rsidR="00BE100B">
        <w:t>VARCHAR(255);</w:t>
      </w:r>
    </w:p>
    <w:p w14:paraId="18AD64B1" w14:textId="0AC865AC" w:rsidR="005B64BB" w:rsidRDefault="001F3CC0" w:rsidP="00B70BDA">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IMAGE</w:t>
      </w:r>
      <w:r w:rsidRPr="001F3CC0">
        <w:t>_</w:t>
      </w:r>
      <w:r>
        <w:rPr>
          <w:lang w:val="en-US"/>
        </w:rPr>
        <w:t>PLAYLIST</w:t>
      </w:r>
      <w:r w:rsidRPr="001F3CC0">
        <w:t xml:space="preserve">: </w:t>
      </w:r>
      <w:r>
        <w:t xml:space="preserve">Хранит ссылку на фото плейлиста </w:t>
      </w:r>
      <w:r w:rsidR="00BE100B">
        <w:t>VARCHAR(255);</w:t>
      </w:r>
    </w:p>
    <w:p w14:paraId="5887D65C" w14:textId="385A18B7" w:rsidR="001E7676" w:rsidRDefault="001E7676" w:rsidP="00B70BDA">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sidRPr="007D7C53">
        <w:t>U</w:t>
      </w:r>
      <w:r>
        <w:rPr>
          <w:lang w:val="en-US"/>
        </w:rPr>
        <w:t>SER</w:t>
      </w:r>
      <w:r w:rsidRPr="005B1565">
        <w:t>_</w:t>
      </w:r>
      <w:r w:rsidRPr="007D7C53">
        <w:t xml:space="preserve">ID: Хранит уникальный идентификатор пользователя, который </w:t>
      </w:r>
      <w:r w:rsidR="00C157F7">
        <w:t>создал</w:t>
      </w:r>
      <w:r>
        <w:t xml:space="preserve"> </w:t>
      </w:r>
      <w:r w:rsidR="00C157F7">
        <w:t>плейлист</w:t>
      </w:r>
      <w:r w:rsidRPr="007D7C53">
        <w:t xml:space="preserve"> типа INT. Это внешний ключ, который ссылается на поле </w:t>
      </w:r>
      <w:r>
        <w:rPr>
          <w:lang w:val="en-US"/>
        </w:rPr>
        <w:t>USER</w:t>
      </w:r>
      <w:r w:rsidRPr="005B1565">
        <w:t>_</w:t>
      </w:r>
      <w:r w:rsidRPr="007D7C53">
        <w:t xml:space="preserve">ID в таблице </w:t>
      </w:r>
      <w:r>
        <w:rPr>
          <w:lang w:val="en-US"/>
        </w:rPr>
        <w:t>USERS</w:t>
      </w:r>
      <w:r w:rsidRPr="007D7C53">
        <w:t>. Для столбца U</w:t>
      </w:r>
      <w:r>
        <w:rPr>
          <w:lang w:val="en-US"/>
        </w:rPr>
        <w:t>SER</w:t>
      </w:r>
      <w:r w:rsidRPr="00845D05">
        <w:t>_</w:t>
      </w:r>
      <w:r w:rsidRPr="007D7C53">
        <w:t xml:space="preserve">ID существует ограничение по внешнему ключу, связывающее его с таблицей </w:t>
      </w:r>
      <w:r>
        <w:rPr>
          <w:lang w:val="en-US"/>
        </w:rPr>
        <w:t>USERS</w:t>
      </w:r>
      <w:r w:rsidR="004433B1" w:rsidRPr="004433B1">
        <w:t>.</w:t>
      </w:r>
      <w:commentRangeEnd w:id="616"/>
      <w:r w:rsidR="00CC111A">
        <w:rPr>
          <w:rStyle w:val="afe"/>
        </w:rPr>
        <w:commentReference w:id="616"/>
      </w:r>
    </w:p>
    <w:p w14:paraId="692082E2" w14:textId="68DB0EE5" w:rsidR="002F1381" w:rsidRPr="00D82D2A" w:rsidRDefault="006B64B3" w:rsidP="004433B1">
      <w:pPr>
        <w:pStyle w:val="afb"/>
        <w:rPr>
          <w:shd w:val="clear" w:color="auto" w:fill="444654"/>
        </w:rPr>
      </w:pPr>
      <w:bookmarkStart w:id="706" w:name="_Toc185286459"/>
      <w:bookmarkStart w:id="707" w:name="_Toc185345473"/>
      <w:r w:rsidRPr="00F50B57">
        <w:t>3.2</w:t>
      </w:r>
      <w:r w:rsidR="00B95BDE">
        <w:t xml:space="preserve"> </w:t>
      </w:r>
      <w:r w:rsidR="003B7595" w:rsidRPr="00D82D2A">
        <w:t>Процедуры</w:t>
      </w:r>
      <w:bookmarkEnd w:id="706"/>
      <w:bookmarkEnd w:id="707"/>
    </w:p>
    <w:p w14:paraId="01BD1015" w14:textId="5D00B0F7" w:rsidR="00AF5AAC" w:rsidRPr="00AF5AAC" w:rsidRDefault="00AF5AAC" w:rsidP="00386609">
      <w:pPr>
        <w:spacing w:after="0" w:line="240" w:lineRule="auto"/>
        <w:ind w:firstLine="709"/>
        <w:jc w:val="both"/>
        <w:rPr>
          <w:rFonts w:cs="Times New Roman"/>
        </w:rPr>
      </w:pPr>
      <w:r w:rsidRPr="00AF5AAC">
        <w:rPr>
          <w:rFonts w:cs="Times New Roman"/>
        </w:rPr>
        <w:t>Процедуры в базе данных могут быть использованы для выполнения различных задач, таких как обновление, удаление или выборка данных, а также для обработки данных внутри базы данных. Они могут быть вызваны из других процедур, функций, триггеров или приложений, что позволяет уменьшить нагрузку на се</w:t>
      </w:r>
      <w:r>
        <w:rPr>
          <w:rFonts w:cs="Times New Roman"/>
        </w:rPr>
        <w:t>ть при обращении к базе данных.</w:t>
      </w:r>
    </w:p>
    <w:p w14:paraId="7E91E10C" w14:textId="77777777" w:rsidR="00AF5AAC" w:rsidRDefault="00AF5AAC" w:rsidP="00386609">
      <w:pPr>
        <w:spacing w:after="0" w:line="240" w:lineRule="auto"/>
        <w:ind w:firstLine="709"/>
        <w:jc w:val="both"/>
        <w:rPr>
          <w:rFonts w:cs="Times New Roman"/>
        </w:rPr>
      </w:pPr>
      <w:r w:rsidRPr="00AF5AAC">
        <w:rPr>
          <w:rFonts w:cs="Times New Roman"/>
        </w:rPr>
        <w:t>Кроме того, процедуры могут содержать в себе параметры, которые могут быть переданы в качестве аргументов при вызове процедуры. Это позволяет создавать более гибкие и универсальные процедуры, которые могут быть использованы для выполнения различных задач с разными наборами данных.</w:t>
      </w:r>
    </w:p>
    <w:p w14:paraId="5AE40F80" w14:textId="3D738A16" w:rsidR="007458E6" w:rsidRDefault="007458E6" w:rsidP="00386609">
      <w:pPr>
        <w:spacing w:after="0" w:line="240" w:lineRule="auto"/>
        <w:ind w:firstLine="709"/>
        <w:rPr>
          <w:szCs w:val="28"/>
        </w:rPr>
      </w:pPr>
      <w:r w:rsidRPr="003B52A3">
        <w:t>Процедуры</w:t>
      </w:r>
      <w:r w:rsidRPr="00B53196">
        <w:rPr>
          <w:szCs w:val="28"/>
        </w:rPr>
        <w:t>, разработанные в рамках курсового проекта:</w:t>
      </w:r>
    </w:p>
    <w:p w14:paraId="3BE83345" w14:textId="22139A53" w:rsidR="006E2DAE" w:rsidRDefault="006E2DAE" w:rsidP="006E2DAE">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Pr>
          <w:lang w:val="en-US"/>
        </w:rPr>
        <w:t xml:space="preserve">add_user. </w:t>
      </w:r>
      <w:r>
        <w:t>Регистрация</w:t>
      </w:r>
      <w:r>
        <w:rPr>
          <w:lang w:val="en-US"/>
        </w:rPr>
        <w:t>;</w:t>
      </w:r>
    </w:p>
    <w:p w14:paraId="536E1B08" w14:textId="1B5FBD13" w:rsidR="006E2DAE" w:rsidRPr="006E2DAE" w:rsidRDefault="006E2DAE" w:rsidP="006E2DAE">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lastRenderedPageBreak/>
        <w:t xml:space="preserve">Login. </w:t>
      </w:r>
      <w:r>
        <w:t>Авторизация</w:t>
      </w:r>
      <w:r>
        <w:rPr>
          <w:lang w:val="en-US"/>
        </w:rPr>
        <w:t>;</w:t>
      </w:r>
    </w:p>
    <w:p w14:paraId="1889D8A1" w14:textId="3D9068A5" w:rsidR="006E2DAE" w:rsidRDefault="006E2DAE" w:rsidP="006E2DAE">
      <w:pPr>
        <w:pStyle w:val="a3"/>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11"/>
        <w:jc w:val="both"/>
      </w:pPr>
      <w:r w:rsidRPr="006E2DAE">
        <w:t>edit_user_info.</w:t>
      </w:r>
      <w:r>
        <w:t xml:space="preserve"> Редактирование аккаунта;</w:t>
      </w:r>
    </w:p>
    <w:p w14:paraId="680B62BF" w14:textId="33A2C134" w:rsidR="006E2DAE" w:rsidRDefault="006E2DAE" w:rsidP="006E2DAE">
      <w:pPr>
        <w:pStyle w:val="a3"/>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11"/>
        <w:jc w:val="both"/>
      </w:pPr>
      <w:r w:rsidRPr="006E2DAE">
        <w:t>delete_user</w:t>
      </w:r>
      <w:r>
        <w:t>. Удаление аккуна;</w:t>
      </w:r>
    </w:p>
    <w:p w14:paraId="641C2AE6" w14:textId="6171BA79" w:rsidR="006E2DAE" w:rsidRDefault="006E2DAE" w:rsidP="006E2DAE">
      <w:pPr>
        <w:pStyle w:val="a3"/>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11"/>
        <w:jc w:val="both"/>
      </w:pPr>
      <w:r w:rsidRPr="00726853">
        <w:rPr>
          <w:lang w:val="en-US"/>
        </w:rPr>
        <w:t>insert_artist</w:t>
      </w:r>
      <w:r>
        <w:t>. Добавление исполнителя;</w:t>
      </w:r>
    </w:p>
    <w:p w14:paraId="2A59F62F" w14:textId="700EBF73" w:rsidR="006E2DAE" w:rsidRPr="006E2DAE" w:rsidRDefault="006E2DAE" w:rsidP="008A781F">
      <w:pPr>
        <w:pStyle w:val="a3"/>
        <w:numPr>
          <w:ilvl w:val="0"/>
          <w:numId w:val="23"/>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11"/>
        <w:jc w:val="both"/>
        <w:rPr>
          <w:lang w:val="en-US"/>
        </w:rPr>
      </w:pPr>
      <w:r w:rsidRPr="004C54A2">
        <w:rPr>
          <w:lang w:val="en-US"/>
        </w:rPr>
        <w:t xml:space="preserve">delete_artist_by_name. </w:t>
      </w:r>
      <w:r>
        <w:t>Удаление исполнителя</w:t>
      </w:r>
      <w:r w:rsidRPr="004C54A2">
        <w:rPr>
          <w:lang w:val="en-US"/>
        </w:rPr>
        <w:t>;</w:t>
      </w:r>
    </w:p>
    <w:p w14:paraId="454A4B27" w14:textId="378A88EA" w:rsidR="007458E6" w:rsidRPr="00B70BDA" w:rsidRDefault="00D01582"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spacing w:val="-4"/>
          <w:rPrChange w:id="708" w:author="Маргарита Савельева" w:date="2024-12-17T23:26:00Z">
            <w:rPr/>
          </w:rPrChange>
        </w:rPr>
      </w:pPr>
      <w:r w:rsidRPr="00B70BDA">
        <w:rPr>
          <w:spacing w:val="-4"/>
          <w:lang w:val="en-US"/>
          <w:rPrChange w:id="709" w:author="Маргарита Савельева" w:date="2024-12-17T23:26:00Z">
            <w:rPr>
              <w:lang w:val="en-US"/>
            </w:rPr>
          </w:rPrChange>
        </w:rPr>
        <w:t>add_song_and_link_artists</w:t>
      </w:r>
      <w:r w:rsidR="004B45E9" w:rsidRPr="00B70BDA">
        <w:rPr>
          <w:spacing w:val="-4"/>
          <w:lang w:val="en-US"/>
          <w:rPrChange w:id="710" w:author="Маргарита Савельева" w:date="2024-12-17T23:26:00Z">
            <w:rPr>
              <w:lang w:val="en-US"/>
            </w:rPr>
          </w:rPrChange>
        </w:rPr>
        <w:t>.</w:t>
      </w:r>
      <w:r w:rsidR="001731EF" w:rsidRPr="00B70BDA">
        <w:rPr>
          <w:spacing w:val="-4"/>
          <w:lang w:val="en-US"/>
          <w:rPrChange w:id="711" w:author="Маргарита Савельева" w:date="2024-12-17T23:26:00Z">
            <w:rPr>
              <w:lang w:val="en-US"/>
            </w:rPr>
          </w:rPrChange>
        </w:rPr>
        <w:t xml:space="preserve"> </w:t>
      </w:r>
      <w:r w:rsidR="00AF5AAC" w:rsidRPr="00B70BDA">
        <w:rPr>
          <w:spacing w:val="-4"/>
          <w:rPrChange w:id="712" w:author="Маргарита Савельева" w:date="2024-12-17T23:26:00Z">
            <w:rPr/>
          </w:rPrChange>
        </w:rPr>
        <w:t xml:space="preserve">Добавление </w:t>
      </w:r>
      <w:r w:rsidRPr="00B70BDA">
        <w:rPr>
          <w:spacing w:val="-4"/>
          <w:rPrChange w:id="713" w:author="Маргарита Савельева" w:date="2024-12-17T23:26:00Z">
            <w:rPr/>
          </w:rPrChange>
        </w:rPr>
        <w:t xml:space="preserve">песни и связи ее с </w:t>
      </w:r>
      <w:del w:id="714" w:author="Маргарита Савельева" w:date="2024-12-17T23:26:00Z">
        <w:r w:rsidRPr="00B70BDA" w:rsidDel="00B70BDA">
          <w:rPr>
            <w:spacing w:val="-4"/>
            <w:rPrChange w:id="715" w:author="Маргарита Савельева" w:date="2024-12-17T23:26:00Z">
              <w:rPr/>
            </w:rPrChange>
          </w:rPr>
          <w:delText>иполниетелем</w:delText>
        </w:r>
      </w:del>
      <w:ins w:id="716" w:author="Маргарита Савельева" w:date="2024-12-17T23:26:00Z">
        <w:r w:rsidR="00B70BDA" w:rsidRPr="00B70BDA">
          <w:rPr>
            <w:spacing w:val="-4"/>
            <w:rPrChange w:id="717" w:author="Маргарита Савельева" w:date="2024-12-17T23:26:00Z">
              <w:rPr/>
            </w:rPrChange>
          </w:rPr>
          <w:t>исполнителем</w:t>
        </w:r>
      </w:ins>
      <w:r w:rsidR="007458E6" w:rsidRPr="00B70BDA">
        <w:rPr>
          <w:spacing w:val="-4"/>
          <w:rPrChange w:id="718" w:author="Маргарита Савельева" w:date="2024-12-17T23:26:00Z">
            <w:rPr/>
          </w:rPrChange>
        </w:rPr>
        <w:t>;</w:t>
      </w:r>
    </w:p>
    <w:p w14:paraId="5694FD23" w14:textId="4CDF1B7F" w:rsidR="00EE3BE3" w:rsidRDefault="00EE3BE3" w:rsidP="00EE3BE3">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sidRPr="00EE3BE3">
        <w:rPr>
          <w:lang w:val="en-US"/>
        </w:rPr>
        <w:t>delete_song_and_unlink_artists</w:t>
      </w:r>
      <w:r w:rsidR="007458E6" w:rsidRPr="00EE3BE3">
        <w:rPr>
          <w:lang w:val="en-US"/>
        </w:rPr>
        <w:t>.</w:t>
      </w:r>
      <w:r w:rsidR="00AF5AAC" w:rsidRPr="00EE3BE3">
        <w:rPr>
          <w:lang w:val="en-US"/>
        </w:rPr>
        <w:t xml:space="preserve"> </w:t>
      </w:r>
      <w:r>
        <w:t>Удаление</w:t>
      </w:r>
      <w:r w:rsidRPr="00EE3BE3">
        <w:t xml:space="preserve"> </w:t>
      </w:r>
      <w:r>
        <w:t>песни у исполнителей</w:t>
      </w:r>
      <w:r w:rsidRPr="00EE3BE3">
        <w:t>;</w:t>
      </w:r>
    </w:p>
    <w:p w14:paraId="733E6BCC" w14:textId="3A3FC5DC" w:rsidR="008A781F" w:rsidRPr="006E761B" w:rsidRDefault="008A781F" w:rsidP="008A78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4" w:hanging="425"/>
        <w:jc w:val="both"/>
      </w:pPr>
      <w:r w:rsidRPr="008A781F">
        <w:rPr>
          <w:lang w:val="en-US"/>
        </w:rPr>
        <w:t>update</w:t>
      </w:r>
      <w:r w:rsidRPr="006E761B">
        <w:t>_</w:t>
      </w:r>
      <w:r w:rsidRPr="008A781F">
        <w:rPr>
          <w:lang w:val="en-US"/>
        </w:rPr>
        <w:t>listen</w:t>
      </w:r>
      <w:r w:rsidRPr="006E761B">
        <w:t>_</w:t>
      </w:r>
      <w:r w:rsidRPr="008A781F">
        <w:rPr>
          <w:lang w:val="en-US"/>
        </w:rPr>
        <w:t>count</w:t>
      </w:r>
      <w:r w:rsidRPr="006E761B">
        <w:t xml:space="preserve">. </w:t>
      </w:r>
      <w:r>
        <w:t>Обновление</w:t>
      </w:r>
      <w:r w:rsidRPr="006E761B">
        <w:t xml:space="preserve"> </w:t>
      </w:r>
      <w:r w:rsidR="004433B1">
        <w:t>количества прослушиваний</w:t>
      </w:r>
      <w:r w:rsidR="004433B1" w:rsidRPr="00015003">
        <w:t>;</w:t>
      </w:r>
    </w:p>
    <w:p w14:paraId="60F668E9" w14:textId="2EB8D9E9" w:rsidR="00A32B5C" w:rsidRDefault="00B91341"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sidRPr="00B91341">
        <w:rPr>
          <w:lang w:val="en-US"/>
        </w:rPr>
        <w:t>add_users_from_json_file</w:t>
      </w:r>
      <w:r w:rsidR="00A32B5C" w:rsidRPr="007A112D">
        <w:rPr>
          <w:lang w:val="en-US"/>
        </w:rPr>
        <w:t xml:space="preserve">. </w:t>
      </w:r>
      <w:r w:rsidR="006939D9">
        <w:t xml:space="preserve">Импорт данных в </w:t>
      </w:r>
      <w:r w:rsidR="006939D9">
        <w:rPr>
          <w:lang w:val="en-US"/>
        </w:rPr>
        <w:t>json</w:t>
      </w:r>
      <w:r w:rsidR="00AF5AAC" w:rsidRPr="007A112D">
        <w:rPr>
          <w:lang w:val="en-US"/>
        </w:rPr>
        <w:t>;</w:t>
      </w:r>
    </w:p>
    <w:p w14:paraId="1B85F958" w14:textId="3634B747" w:rsidR="008A781F" w:rsidRPr="007A112D" w:rsidRDefault="008A781F" w:rsidP="008A78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hanging="928"/>
        <w:jc w:val="both"/>
        <w:rPr>
          <w:lang w:val="en-US"/>
        </w:rPr>
      </w:pPr>
      <w:r w:rsidRPr="008A781F">
        <w:rPr>
          <w:lang w:val="en-US"/>
        </w:rPr>
        <w:t>export_users_to_json</w:t>
      </w:r>
      <w:r w:rsidR="006939D9">
        <w:rPr>
          <w:lang w:val="en-US"/>
        </w:rPr>
        <w:t xml:space="preserve">. </w:t>
      </w:r>
      <w:r w:rsidR="004433B1">
        <w:t xml:space="preserve">Экспорт данных из </w:t>
      </w:r>
      <w:r w:rsidR="006939D9">
        <w:rPr>
          <w:lang w:val="en-US"/>
        </w:rPr>
        <w:t>json</w:t>
      </w:r>
      <w:r w:rsidR="004433B1">
        <w:rPr>
          <w:lang w:val="en-US"/>
        </w:rPr>
        <w:t>;</w:t>
      </w:r>
    </w:p>
    <w:p w14:paraId="517878B6" w14:textId="7E16E83F" w:rsidR="007C6CD9" w:rsidRPr="00F50B57" w:rsidRDefault="007C6CD9" w:rsidP="007C6CD9">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sidRPr="007C6CD9">
        <w:rPr>
          <w:lang w:val="en-US"/>
        </w:rPr>
        <w:t>add</w:t>
      </w:r>
      <w:r w:rsidRPr="00F50B57">
        <w:t>_</w:t>
      </w:r>
      <w:r w:rsidRPr="007C6CD9">
        <w:rPr>
          <w:lang w:val="en-US"/>
        </w:rPr>
        <w:t>song</w:t>
      </w:r>
      <w:r w:rsidRPr="00F50B57">
        <w:t>_</w:t>
      </w:r>
      <w:r w:rsidRPr="007C6CD9">
        <w:rPr>
          <w:lang w:val="en-US"/>
        </w:rPr>
        <w:t>to</w:t>
      </w:r>
      <w:r w:rsidRPr="00F50B57">
        <w:t>_</w:t>
      </w:r>
      <w:r w:rsidRPr="007C6CD9">
        <w:rPr>
          <w:lang w:val="en-US"/>
        </w:rPr>
        <w:t>favorites</w:t>
      </w:r>
      <w:r w:rsidRPr="00F50B57">
        <w:t xml:space="preserve">. </w:t>
      </w:r>
      <w:r>
        <w:t xml:space="preserve">Добавление в </w:t>
      </w:r>
      <w:r w:rsidR="006939D9">
        <w:t>избранное</w:t>
      </w:r>
      <w:r w:rsidRPr="00F50B57">
        <w:t>;</w:t>
      </w:r>
    </w:p>
    <w:p w14:paraId="7C5109BC" w14:textId="67BB06CB" w:rsidR="006500E4" w:rsidRPr="002E7352" w:rsidRDefault="006500E4" w:rsidP="007C6CD9">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sidRPr="006500E4">
        <w:rPr>
          <w:lang w:val="en-US"/>
        </w:rPr>
        <w:t>add</w:t>
      </w:r>
      <w:r w:rsidRPr="002E7352">
        <w:t>_</w:t>
      </w:r>
      <w:r w:rsidRPr="006500E4">
        <w:rPr>
          <w:lang w:val="en-US"/>
        </w:rPr>
        <w:t>song</w:t>
      </w:r>
      <w:r w:rsidRPr="002E7352">
        <w:t>_</w:t>
      </w:r>
      <w:r w:rsidRPr="006500E4">
        <w:rPr>
          <w:lang w:val="en-US"/>
        </w:rPr>
        <w:t>to</w:t>
      </w:r>
      <w:r w:rsidRPr="002E7352">
        <w:t>_</w:t>
      </w:r>
      <w:r w:rsidRPr="006500E4">
        <w:rPr>
          <w:lang w:val="en-US"/>
        </w:rPr>
        <w:t>playlist</w:t>
      </w:r>
      <w:r w:rsidRPr="002E7352">
        <w:t xml:space="preserve">. </w:t>
      </w:r>
      <w:r w:rsidR="00437F55">
        <w:t>Добавление песен в плейлист;</w:t>
      </w:r>
    </w:p>
    <w:p w14:paraId="757EDD9E" w14:textId="10690933" w:rsidR="006500E4" w:rsidRDefault="006500E4" w:rsidP="007C6CD9">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sidRPr="006500E4">
        <w:rPr>
          <w:lang w:val="en-US"/>
        </w:rPr>
        <w:t>Removesongfromplaylist</w:t>
      </w:r>
      <w:r w:rsidR="00437F55">
        <w:t>. Удаление песни из плейлиста;</w:t>
      </w:r>
    </w:p>
    <w:p w14:paraId="245B2027" w14:textId="55604F04" w:rsidR="00FE6C92" w:rsidRPr="002E7352" w:rsidRDefault="00FE6C92" w:rsidP="007C6CD9">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sidRPr="00FE6C92">
        <w:rPr>
          <w:lang w:val="en-US"/>
        </w:rPr>
        <w:t>create_genre_community.</w:t>
      </w:r>
      <w:r w:rsidR="00437F55">
        <w:t xml:space="preserve"> </w:t>
      </w:r>
      <w:r>
        <w:t>Добавление</w:t>
      </w:r>
      <w:r w:rsidRPr="00FE6C92">
        <w:rPr>
          <w:lang w:val="en-US"/>
        </w:rPr>
        <w:t xml:space="preserve"> </w:t>
      </w:r>
      <w:r w:rsidR="00437F55">
        <w:t>сообщества;</w:t>
      </w:r>
    </w:p>
    <w:p w14:paraId="6AB95E04" w14:textId="169259D4" w:rsidR="002E7352" w:rsidRPr="002E7352" w:rsidRDefault="002E7352" w:rsidP="007C6CD9">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Pr>
          <w:lang w:val="en-US"/>
        </w:rPr>
        <w:t xml:space="preserve">create_playlist. </w:t>
      </w:r>
      <w:r w:rsidR="00437F55">
        <w:t>Добавление плейлиста;</w:t>
      </w:r>
    </w:p>
    <w:p w14:paraId="5BC106C3" w14:textId="739AC172" w:rsidR="002E7352" w:rsidRDefault="002E7352" w:rsidP="007C6CD9">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delete</w:t>
      </w:r>
      <w:r w:rsidRPr="002E7352">
        <w:t>_</w:t>
      </w:r>
      <w:r>
        <w:rPr>
          <w:lang w:val="en-US"/>
        </w:rPr>
        <w:t>user</w:t>
      </w:r>
      <w:r w:rsidRPr="002E7352">
        <w:t>_</w:t>
      </w:r>
      <w:r>
        <w:rPr>
          <w:lang w:val="en-US"/>
        </w:rPr>
        <w:t>playlist</w:t>
      </w:r>
      <w:r w:rsidRPr="002E7352">
        <w:t>.</w:t>
      </w:r>
      <w:r w:rsidR="00437F55">
        <w:t xml:space="preserve"> </w:t>
      </w:r>
      <w:r>
        <w:t>Удаление</w:t>
      </w:r>
      <w:r w:rsidRPr="002E7352">
        <w:t xml:space="preserve"> </w:t>
      </w:r>
      <w:r w:rsidR="00437F55">
        <w:t>плейлиста пользователя;</w:t>
      </w:r>
    </w:p>
    <w:p w14:paraId="03DD3E0E" w14:textId="092FCEAD" w:rsidR="002E7352" w:rsidRDefault="002E7352" w:rsidP="007C6CD9">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Join</w:t>
      </w:r>
      <w:r w:rsidRPr="002E7352">
        <w:t>_</w:t>
      </w:r>
      <w:r>
        <w:rPr>
          <w:lang w:val="en-US"/>
        </w:rPr>
        <w:t>community</w:t>
      </w:r>
      <w:r w:rsidRPr="002E7352">
        <w:t>.</w:t>
      </w:r>
      <w:r w:rsidR="00437F55">
        <w:t xml:space="preserve"> </w:t>
      </w:r>
      <w:r>
        <w:t>Вход</w:t>
      </w:r>
      <w:r w:rsidRPr="002E7352">
        <w:t xml:space="preserve"> </w:t>
      </w:r>
      <w:r>
        <w:t>в</w:t>
      </w:r>
      <w:r w:rsidRPr="002E7352">
        <w:t xml:space="preserve"> </w:t>
      </w:r>
      <w:r w:rsidR="00437F55">
        <w:t>сообщество;</w:t>
      </w:r>
    </w:p>
    <w:p w14:paraId="7DBDBC64" w14:textId="550A39E6" w:rsidR="002E7352" w:rsidRDefault="002E7352" w:rsidP="007C6CD9">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Pr>
          <w:lang w:val="en-US"/>
        </w:rPr>
        <w:t>Remove_user_from</w:t>
      </w:r>
      <w:r w:rsidR="00D92E35">
        <w:rPr>
          <w:lang w:val="en-US"/>
        </w:rPr>
        <w:t>_community.</w:t>
      </w:r>
      <w:r w:rsidR="00437F55" w:rsidRPr="00437F55">
        <w:rPr>
          <w:lang w:val="en-US"/>
        </w:rPr>
        <w:t xml:space="preserve"> </w:t>
      </w:r>
      <w:r w:rsidR="00D92E35">
        <w:t>Выход</w:t>
      </w:r>
      <w:r w:rsidR="00D92E35" w:rsidRPr="00D92E35">
        <w:rPr>
          <w:lang w:val="en-US"/>
        </w:rPr>
        <w:t xml:space="preserve"> </w:t>
      </w:r>
      <w:r w:rsidR="00D92E35">
        <w:t>с</w:t>
      </w:r>
      <w:r w:rsidR="00D92E35" w:rsidRPr="00D92E35">
        <w:rPr>
          <w:lang w:val="en-US"/>
        </w:rPr>
        <w:t xml:space="preserve"> </w:t>
      </w:r>
      <w:r w:rsidR="00D92E35">
        <w:t>сообщества</w:t>
      </w:r>
      <w:r w:rsidR="00437F55" w:rsidRPr="00015003">
        <w:rPr>
          <w:lang w:val="en-US"/>
        </w:rPr>
        <w:t>;</w:t>
      </w:r>
    </w:p>
    <w:p w14:paraId="7C7ABEFD" w14:textId="58E42892" w:rsidR="00D92E35" w:rsidRPr="00AC5678" w:rsidRDefault="00DF0140" w:rsidP="007C6CD9">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Pr>
          <w:lang w:val="en-US"/>
        </w:rPr>
        <w:t>u</w:t>
      </w:r>
      <w:r w:rsidR="00D92E35">
        <w:rPr>
          <w:lang w:val="en-US"/>
        </w:rPr>
        <w:t>pdatesongandartistbyid.</w:t>
      </w:r>
      <w:r w:rsidR="00437F55">
        <w:t xml:space="preserve"> </w:t>
      </w:r>
      <w:r w:rsidR="00D92E35">
        <w:t>Редактирование песен</w:t>
      </w:r>
      <w:r w:rsidR="00437F55">
        <w:t>;</w:t>
      </w:r>
    </w:p>
    <w:p w14:paraId="03BD783B" w14:textId="33E839D7" w:rsidR="00AC5678" w:rsidRPr="00D92E35" w:rsidRDefault="00AC5678" w:rsidP="007C6CD9">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sidRPr="00AC5678">
        <w:rPr>
          <w:lang w:val="en-US"/>
        </w:rPr>
        <w:t>delete_community</w:t>
      </w:r>
      <w:r>
        <w:rPr>
          <w:lang w:val="en-US"/>
        </w:rPr>
        <w:t>.</w:t>
      </w:r>
      <w:r w:rsidR="00437F55">
        <w:t xml:space="preserve"> </w:t>
      </w:r>
      <w:r>
        <w:t>Удаление сообществ</w:t>
      </w:r>
      <w:r w:rsidR="00437F55">
        <w:t>;</w:t>
      </w:r>
    </w:p>
    <w:p w14:paraId="14428138" w14:textId="7F5E93CA" w:rsidR="00596E98" w:rsidRPr="00A710E5" w:rsidRDefault="00A710E5" w:rsidP="00A710E5">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line="240" w:lineRule="auto"/>
        <w:ind w:firstLine="709"/>
        <w:jc w:val="both"/>
      </w:pPr>
      <w:r>
        <w:t>Создание процедуры</w:t>
      </w:r>
      <w:r w:rsidR="00596E98" w:rsidRPr="00A710E5">
        <w:t xml:space="preserve"> </w:t>
      </w:r>
      <w:r w:rsidR="007D293B" w:rsidRPr="00D01582">
        <w:rPr>
          <w:lang w:val="en-US"/>
        </w:rPr>
        <w:t>add</w:t>
      </w:r>
      <w:r w:rsidR="007D293B" w:rsidRPr="00A710E5">
        <w:t>_</w:t>
      </w:r>
      <w:r w:rsidR="007D293B" w:rsidRPr="00D01582">
        <w:rPr>
          <w:lang w:val="en-US"/>
        </w:rPr>
        <w:t>song</w:t>
      </w:r>
      <w:r w:rsidR="007D293B" w:rsidRPr="00A710E5">
        <w:t>_</w:t>
      </w:r>
      <w:r w:rsidR="007D293B" w:rsidRPr="00D01582">
        <w:rPr>
          <w:lang w:val="en-US"/>
        </w:rPr>
        <w:t>and</w:t>
      </w:r>
      <w:r w:rsidR="007D293B" w:rsidRPr="00A710E5">
        <w:t>_</w:t>
      </w:r>
      <w:r w:rsidR="007D293B" w:rsidRPr="00D01582">
        <w:rPr>
          <w:lang w:val="en-US"/>
        </w:rPr>
        <w:t>link</w:t>
      </w:r>
      <w:r w:rsidR="007D293B" w:rsidRPr="00A710E5">
        <w:t>_</w:t>
      </w:r>
      <w:r w:rsidR="007D293B" w:rsidRPr="00D01582">
        <w:rPr>
          <w:lang w:val="en-US"/>
        </w:rPr>
        <w:t>artists</w:t>
      </w:r>
      <w:r>
        <w:t xml:space="preserve"> представлено на листинге 3.1.</w:t>
      </w:r>
    </w:p>
    <w:p w14:paraId="171D8377" w14:textId="3E3A6225"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CREATE OR REPLACE PROCEDURE add_song_and_link_artists(</w:t>
      </w:r>
    </w:p>
    <w:p w14:paraId="62492865"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title_param VARCHAR,</w:t>
      </w:r>
    </w:p>
    <w:p w14:paraId="2B9FA56D"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audio_param VARCHAR,</w:t>
      </w:r>
    </w:p>
    <w:p w14:paraId="269A0E4E"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image_param VARCHAR,</w:t>
      </w:r>
    </w:p>
    <w:p w14:paraId="7F2399A7"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artist_names_param VARCHAR[]</w:t>
      </w:r>
    </w:p>
    <w:p w14:paraId="13CA9B46"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w:t>
      </w:r>
    </w:p>
    <w:p w14:paraId="5EB38CCB"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AS $$</w:t>
      </w:r>
    </w:p>
    <w:p w14:paraId="292D22B6"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DECLARE</w:t>
      </w:r>
    </w:p>
    <w:p w14:paraId="43996739"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artist_id_param INTEGER[];</w:t>
      </w:r>
    </w:p>
    <w:p w14:paraId="6F19DE01"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song_exists BOOLEAN;</w:t>
      </w:r>
    </w:p>
    <w:p w14:paraId="4E66C692"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song_id_param INTEGER;</w:t>
      </w:r>
    </w:p>
    <w:p w14:paraId="57DCB2C4"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BEGIN</w:t>
      </w:r>
    </w:p>
    <w:p w14:paraId="48C30057"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BEGIN</w:t>
      </w:r>
    </w:p>
    <w:p w14:paraId="7BF0DC19"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 Проверка существования исполнителей</w:t>
      </w:r>
    </w:p>
    <w:p w14:paraId="6238AAC2"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SELECT array_agg(artist_id) INTO artist_id_param</w:t>
      </w:r>
    </w:p>
    <w:p w14:paraId="32FBC219"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FROM artists</w:t>
      </w:r>
    </w:p>
    <w:p w14:paraId="7F5208F4"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WHERE artist_name = ANY (artist_names_param);</w:t>
      </w:r>
    </w:p>
    <w:p w14:paraId="092E6A9C" w14:textId="625086E2" w:rsidR="00DD687D" w:rsidRPr="00DD687D" w:rsidRDefault="00437F55" w:rsidP="00437F55">
      <w:pPr>
        <w:pBdr>
          <w:top w:val="single" w:sz="4" w:space="1" w:color="auto"/>
          <w:left w:val="single" w:sz="4" w:space="4" w:color="auto"/>
          <w:bottom w:val="single" w:sz="4" w:space="1" w:color="auto"/>
          <w:right w:val="single" w:sz="4" w:space="4" w:color="auto"/>
        </w:pBdr>
        <w:tabs>
          <w:tab w:val="left" w:pos="1760"/>
        </w:tabs>
        <w:spacing w:after="0"/>
        <w:jc w:val="both"/>
        <w:rPr>
          <w:rFonts w:ascii="Courier New" w:hAnsi="Courier New" w:cs="Courier New"/>
          <w:sz w:val="24"/>
          <w:szCs w:val="20"/>
          <w:lang w:val="en-US"/>
        </w:rPr>
      </w:pPr>
      <w:r>
        <w:rPr>
          <w:rFonts w:ascii="Courier New" w:hAnsi="Courier New" w:cs="Courier New"/>
          <w:sz w:val="24"/>
          <w:szCs w:val="20"/>
          <w:lang w:val="en-US"/>
        </w:rPr>
        <w:tab/>
      </w:r>
    </w:p>
    <w:p w14:paraId="54BCA0C9"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IF artist_id_param IS NULL THEN</w:t>
      </w:r>
    </w:p>
    <w:p w14:paraId="63712F1C"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rPr>
      </w:pPr>
      <w:r w:rsidRPr="00DD687D">
        <w:rPr>
          <w:rFonts w:ascii="Courier New" w:hAnsi="Courier New" w:cs="Courier New"/>
          <w:sz w:val="24"/>
          <w:szCs w:val="20"/>
          <w:lang w:val="en-US"/>
        </w:rPr>
        <w:t xml:space="preserve">              RAISE</w:t>
      </w:r>
      <w:r w:rsidRPr="00DD687D">
        <w:rPr>
          <w:rFonts w:ascii="Courier New" w:hAnsi="Courier New" w:cs="Courier New"/>
          <w:sz w:val="24"/>
          <w:szCs w:val="20"/>
        </w:rPr>
        <w:t xml:space="preserve"> </w:t>
      </w:r>
      <w:r w:rsidRPr="00DD687D">
        <w:rPr>
          <w:rFonts w:ascii="Courier New" w:hAnsi="Courier New" w:cs="Courier New"/>
          <w:sz w:val="24"/>
          <w:szCs w:val="20"/>
          <w:lang w:val="en-US"/>
        </w:rPr>
        <w:t>NOTICE</w:t>
      </w:r>
      <w:r w:rsidRPr="00DD687D">
        <w:rPr>
          <w:rFonts w:ascii="Courier New" w:hAnsi="Courier New" w:cs="Courier New"/>
          <w:sz w:val="24"/>
          <w:szCs w:val="20"/>
        </w:rPr>
        <w:t xml:space="preserve"> 'Один или несколько исполнителей не существуют';</w:t>
      </w:r>
    </w:p>
    <w:p w14:paraId="08293B30"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rPr>
        <w:t xml:space="preserve">        </w:t>
      </w:r>
      <w:r w:rsidRPr="00DD687D">
        <w:rPr>
          <w:rFonts w:ascii="Courier New" w:hAnsi="Courier New" w:cs="Courier New"/>
          <w:sz w:val="24"/>
          <w:szCs w:val="20"/>
          <w:lang w:val="en-US"/>
        </w:rPr>
        <w:t>END IF;</w:t>
      </w:r>
    </w:p>
    <w:p w14:paraId="30D05723"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EXCEPTION</w:t>
      </w:r>
    </w:p>
    <w:p w14:paraId="43ABA41E"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WHEN NO_DATA_FOUND THEN</w:t>
      </w:r>
    </w:p>
    <w:p w14:paraId="2AC3FAE7"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rPr>
      </w:pPr>
      <w:r w:rsidRPr="00DD687D">
        <w:rPr>
          <w:rFonts w:ascii="Courier New" w:hAnsi="Courier New" w:cs="Courier New"/>
          <w:sz w:val="24"/>
          <w:szCs w:val="20"/>
          <w:lang w:val="en-US"/>
        </w:rPr>
        <w:lastRenderedPageBreak/>
        <w:t xml:space="preserve">              RAISE</w:t>
      </w:r>
      <w:r w:rsidRPr="00DD687D">
        <w:rPr>
          <w:rFonts w:ascii="Courier New" w:hAnsi="Courier New" w:cs="Courier New"/>
          <w:sz w:val="24"/>
          <w:szCs w:val="20"/>
        </w:rPr>
        <w:t xml:space="preserve"> </w:t>
      </w:r>
      <w:r w:rsidRPr="00DD687D">
        <w:rPr>
          <w:rFonts w:ascii="Courier New" w:hAnsi="Courier New" w:cs="Courier New"/>
          <w:sz w:val="24"/>
          <w:szCs w:val="20"/>
          <w:lang w:val="en-US"/>
        </w:rPr>
        <w:t>NOTICE</w:t>
      </w:r>
      <w:r w:rsidRPr="00DD687D">
        <w:rPr>
          <w:rFonts w:ascii="Courier New" w:hAnsi="Courier New" w:cs="Courier New"/>
          <w:sz w:val="24"/>
          <w:szCs w:val="20"/>
        </w:rPr>
        <w:t xml:space="preserve"> 'Один или несколько исполнителей не существуют';</w:t>
      </w:r>
    </w:p>
    <w:p w14:paraId="3B7D27E4" w14:textId="77777777" w:rsidR="00DD687D" w:rsidRPr="00F50B57"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rPr>
      </w:pPr>
      <w:r w:rsidRPr="00DD687D">
        <w:rPr>
          <w:rFonts w:ascii="Courier New" w:hAnsi="Courier New" w:cs="Courier New"/>
          <w:sz w:val="24"/>
          <w:szCs w:val="20"/>
        </w:rPr>
        <w:t xml:space="preserve">    </w:t>
      </w:r>
      <w:r w:rsidRPr="00DD687D">
        <w:rPr>
          <w:rFonts w:ascii="Courier New" w:hAnsi="Courier New" w:cs="Courier New"/>
          <w:sz w:val="24"/>
          <w:szCs w:val="20"/>
          <w:lang w:val="en-US"/>
        </w:rPr>
        <w:t>END</w:t>
      </w:r>
      <w:r w:rsidRPr="00F50B57">
        <w:rPr>
          <w:rFonts w:ascii="Courier New" w:hAnsi="Courier New" w:cs="Courier New"/>
          <w:sz w:val="24"/>
          <w:szCs w:val="20"/>
        </w:rPr>
        <w:t>;</w:t>
      </w:r>
    </w:p>
    <w:p w14:paraId="4B70239A" w14:textId="77777777" w:rsidR="00DD687D" w:rsidRPr="00F50B57"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rPr>
      </w:pPr>
    </w:p>
    <w:p w14:paraId="2812B99E"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rPr>
      </w:pPr>
      <w:r w:rsidRPr="00F50B57">
        <w:rPr>
          <w:rFonts w:ascii="Courier New" w:hAnsi="Courier New" w:cs="Courier New"/>
          <w:sz w:val="24"/>
          <w:szCs w:val="20"/>
        </w:rPr>
        <w:t xml:space="preserve">    </w:t>
      </w:r>
      <w:r w:rsidRPr="00DD687D">
        <w:rPr>
          <w:rFonts w:ascii="Courier New" w:hAnsi="Courier New" w:cs="Courier New"/>
          <w:sz w:val="24"/>
          <w:szCs w:val="20"/>
        </w:rPr>
        <w:t>-- Проверка наличия песни у указанных исполнителей</w:t>
      </w:r>
    </w:p>
    <w:p w14:paraId="7167A0BC"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rPr>
        <w:t xml:space="preserve">    </w:t>
      </w:r>
      <w:r w:rsidRPr="00DD687D">
        <w:rPr>
          <w:rFonts w:ascii="Courier New" w:hAnsi="Courier New" w:cs="Courier New"/>
          <w:sz w:val="24"/>
          <w:szCs w:val="20"/>
          <w:lang w:val="en-US"/>
        </w:rPr>
        <w:t>SELECT EXISTS (</w:t>
      </w:r>
    </w:p>
    <w:p w14:paraId="2F8E514C"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SELECT 1</w:t>
      </w:r>
    </w:p>
    <w:p w14:paraId="01D193F9"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FROM songs s</w:t>
      </w:r>
    </w:p>
    <w:p w14:paraId="6026763F"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INNER JOIN song_artists sa ON s.song_id = sa.song_id</w:t>
      </w:r>
    </w:p>
    <w:p w14:paraId="3E9330F8"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WHERE s.title = title_param AND sa.artist_id = ANY (artist_id_param)</w:t>
      </w:r>
    </w:p>
    <w:p w14:paraId="2FCA8205"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 INTO song_exists;</w:t>
      </w:r>
    </w:p>
    <w:p w14:paraId="06EAD130"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p>
    <w:p w14:paraId="7967C9F8"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IF song_exists THEN</w:t>
      </w:r>
    </w:p>
    <w:p w14:paraId="1DBC1D64"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rPr>
      </w:pPr>
      <w:r w:rsidRPr="00DD687D">
        <w:rPr>
          <w:rFonts w:ascii="Courier New" w:hAnsi="Courier New" w:cs="Courier New"/>
          <w:sz w:val="24"/>
          <w:szCs w:val="20"/>
          <w:lang w:val="en-US"/>
        </w:rPr>
        <w:t xml:space="preserve">        RAISE</w:t>
      </w:r>
      <w:r w:rsidRPr="00DD687D">
        <w:rPr>
          <w:rFonts w:ascii="Courier New" w:hAnsi="Courier New" w:cs="Courier New"/>
          <w:sz w:val="24"/>
          <w:szCs w:val="20"/>
        </w:rPr>
        <w:t xml:space="preserve"> </w:t>
      </w:r>
      <w:r w:rsidRPr="00DD687D">
        <w:rPr>
          <w:rFonts w:ascii="Courier New" w:hAnsi="Courier New" w:cs="Courier New"/>
          <w:sz w:val="24"/>
          <w:szCs w:val="20"/>
          <w:lang w:val="en-US"/>
        </w:rPr>
        <w:t>NOTICE</w:t>
      </w:r>
      <w:r w:rsidRPr="00DD687D">
        <w:rPr>
          <w:rFonts w:ascii="Courier New" w:hAnsi="Courier New" w:cs="Courier New"/>
          <w:sz w:val="24"/>
          <w:szCs w:val="20"/>
        </w:rPr>
        <w:t xml:space="preserve"> 'Песня уже существует у указанных исполнителей';</w:t>
      </w:r>
    </w:p>
    <w:p w14:paraId="54C04730"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rPr>
      </w:pPr>
      <w:r w:rsidRPr="00DD687D">
        <w:rPr>
          <w:rFonts w:ascii="Courier New" w:hAnsi="Courier New" w:cs="Courier New"/>
          <w:sz w:val="24"/>
          <w:szCs w:val="20"/>
        </w:rPr>
        <w:t xml:space="preserve">    </w:t>
      </w:r>
      <w:r w:rsidRPr="00DD687D">
        <w:rPr>
          <w:rFonts w:ascii="Courier New" w:hAnsi="Courier New" w:cs="Courier New"/>
          <w:sz w:val="24"/>
          <w:szCs w:val="20"/>
          <w:lang w:val="en-US"/>
        </w:rPr>
        <w:t>ELSE</w:t>
      </w:r>
    </w:p>
    <w:p w14:paraId="6F77EFAD"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rPr>
      </w:pPr>
      <w:r w:rsidRPr="00DD687D">
        <w:rPr>
          <w:rFonts w:ascii="Courier New" w:hAnsi="Courier New" w:cs="Courier New"/>
          <w:sz w:val="24"/>
          <w:szCs w:val="20"/>
        </w:rPr>
        <w:t xml:space="preserve">        </w:t>
      </w:r>
      <w:r w:rsidRPr="00DD687D">
        <w:rPr>
          <w:rFonts w:ascii="Courier New" w:hAnsi="Courier New" w:cs="Courier New"/>
          <w:sz w:val="24"/>
          <w:szCs w:val="20"/>
          <w:lang w:val="en-US"/>
        </w:rPr>
        <w:t>BEGIN</w:t>
      </w:r>
    </w:p>
    <w:p w14:paraId="6732A79F"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rPr>
      </w:pPr>
      <w:r w:rsidRPr="00DD687D">
        <w:rPr>
          <w:rFonts w:ascii="Courier New" w:hAnsi="Courier New" w:cs="Courier New"/>
          <w:sz w:val="24"/>
          <w:szCs w:val="20"/>
        </w:rPr>
        <w:t xml:space="preserve">            -- Вставка записи в таблицу </w:t>
      </w:r>
      <w:r w:rsidRPr="00DD687D">
        <w:rPr>
          <w:rFonts w:ascii="Courier New" w:hAnsi="Courier New" w:cs="Courier New"/>
          <w:sz w:val="24"/>
          <w:szCs w:val="20"/>
          <w:lang w:val="en-US"/>
        </w:rPr>
        <w:t>songs</w:t>
      </w:r>
    </w:p>
    <w:p w14:paraId="1D556EA2"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rPr>
        <w:t xml:space="preserve">            </w:t>
      </w:r>
      <w:r w:rsidRPr="00DD687D">
        <w:rPr>
          <w:rFonts w:ascii="Courier New" w:hAnsi="Courier New" w:cs="Courier New"/>
          <w:sz w:val="24"/>
          <w:szCs w:val="20"/>
          <w:lang w:val="en-US"/>
        </w:rPr>
        <w:t>INSERT INTO songs (title, audio, image)</w:t>
      </w:r>
    </w:p>
    <w:p w14:paraId="7181F798"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VALUES (title_param, audio_param, image_param)</w:t>
      </w:r>
    </w:p>
    <w:p w14:paraId="22046BA5"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RETURNING song_id INTO song_id_param;</w:t>
      </w:r>
    </w:p>
    <w:p w14:paraId="1EA2624C"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p>
    <w:p w14:paraId="56A1D0C7"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rPr>
      </w:pPr>
      <w:r w:rsidRPr="00DD687D">
        <w:rPr>
          <w:rFonts w:ascii="Courier New" w:hAnsi="Courier New" w:cs="Courier New"/>
          <w:sz w:val="24"/>
          <w:szCs w:val="20"/>
          <w:lang w:val="en-US"/>
        </w:rPr>
        <w:t xml:space="preserve">            </w:t>
      </w:r>
      <w:r w:rsidRPr="00DD687D">
        <w:rPr>
          <w:rFonts w:ascii="Courier New" w:hAnsi="Courier New" w:cs="Courier New"/>
          <w:sz w:val="24"/>
          <w:szCs w:val="20"/>
        </w:rPr>
        <w:t xml:space="preserve">-- Вставка записей в таблицу </w:t>
      </w:r>
      <w:r w:rsidRPr="00DD687D">
        <w:rPr>
          <w:rFonts w:ascii="Courier New" w:hAnsi="Courier New" w:cs="Courier New"/>
          <w:sz w:val="24"/>
          <w:szCs w:val="20"/>
          <w:lang w:val="en-US"/>
        </w:rPr>
        <w:t>song</w:t>
      </w:r>
      <w:r w:rsidRPr="00DD687D">
        <w:rPr>
          <w:rFonts w:ascii="Courier New" w:hAnsi="Courier New" w:cs="Courier New"/>
          <w:sz w:val="24"/>
          <w:szCs w:val="20"/>
        </w:rPr>
        <w:t>_</w:t>
      </w:r>
      <w:r w:rsidRPr="00DD687D">
        <w:rPr>
          <w:rFonts w:ascii="Courier New" w:hAnsi="Courier New" w:cs="Courier New"/>
          <w:sz w:val="24"/>
          <w:szCs w:val="20"/>
          <w:lang w:val="en-US"/>
        </w:rPr>
        <w:t>artists</w:t>
      </w:r>
    </w:p>
    <w:p w14:paraId="18D353F6"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rPr>
        <w:t xml:space="preserve">            </w:t>
      </w:r>
      <w:r w:rsidRPr="00DD687D">
        <w:rPr>
          <w:rFonts w:ascii="Courier New" w:hAnsi="Courier New" w:cs="Courier New"/>
          <w:sz w:val="24"/>
          <w:szCs w:val="20"/>
          <w:lang w:val="en-US"/>
        </w:rPr>
        <w:t>INSERT INTO song_artists (song_id, artist_id)</w:t>
      </w:r>
    </w:p>
    <w:p w14:paraId="7E48CCE5"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SELECT song_id_param, unnest(artist_id_param) AS artist_id;</w:t>
      </w:r>
    </w:p>
    <w:p w14:paraId="49E966CD"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EXCEPTION</w:t>
      </w:r>
    </w:p>
    <w:p w14:paraId="1A1998D2"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WHEN unique_violation THEN</w:t>
      </w:r>
    </w:p>
    <w:p w14:paraId="63087BAA" w14:textId="77777777" w:rsidR="00DD687D" w:rsidRPr="0041795A"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RAISE</w:t>
      </w:r>
      <w:r w:rsidRPr="0041795A">
        <w:rPr>
          <w:rFonts w:ascii="Courier New" w:hAnsi="Courier New" w:cs="Courier New"/>
          <w:sz w:val="24"/>
          <w:szCs w:val="20"/>
          <w:lang w:val="en-US"/>
        </w:rPr>
        <w:t xml:space="preserve"> </w:t>
      </w:r>
      <w:r w:rsidRPr="00DD687D">
        <w:rPr>
          <w:rFonts w:ascii="Courier New" w:hAnsi="Courier New" w:cs="Courier New"/>
          <w:sz w:val="24"/>
          <w:szCs w:val="20"/>
          <w:lang w:val="en-US"/>
        </w:rPr>
        <w:t>NOTICE</w:t>
      </w:r>
      <w:r w:rsidRPr="0041795A">
        <w:rPr>
          <w:rFonts w:ascii="Courier New" w:hAnsi="Courier New" w:cs="Courier New"/>
          <w:sz w:val="24"/>
          <w:szCs w:val="20"/>
          <w:lang w:val="en-US"/>
        </w:rPr>
        <w:t xml:space="preserve"> '</w:t>
      </w:r>
      <w:r w:rsidRPr="000C4B91">
        <w:rPr>
          <w:rFonts w:ascii="Courier New" w:hAnsi="Courier New" w:cs="Courier New"/>
          <w:sz w:val="24"/>
          <w:szCs w:val="20"/>
        </w:rPr>
        <w:t>Такая</w:t>
      </w:r>
      <w:r w:rsidRPr="0041795A">
        <w:rPr>
          <w:rFonts w:ascii="Courier New" w:hAnsi="Courier New" w:cs="Courier New"/>
          <w:sz w:val="24"/>
          <w:szCs w:val="20"/>
          <w:lang w:val="en-US"/>
        </w:rPr>
        <w:t xml:space="preserve"> </w:t>
      </w:r>
      <w:r w:rsidRPr="000C4B91">
        <w:rPr>
          <w:rFonts w:ascii="Courier New" w:hAnsi="Courier New" w:cs="Courier New"/>
          <w:sz w:val="24"/>
          <w:szCs w:val="20"/>
        </w:rPr>
        <w:t>песня</w:t>
      </w:r>
      <w:r w:rsidRPr="0041795A">
        <w:rPr>
          <w:rFonts w:ascii="Courier New" w:hAnsi="Courier New" w:cs="Courier New"/>
          <w:sz w:val="24"/>
          <w:szCs w:val="20"/>
          <w:lang w:val="en-US"/>
        </w:rPr>
        <w:t xml:space="preserve"> </w:t>
      </w:r>
      <w:r w:rsidRPr="000C4B91">
        <w:rPr>
          <w:rFonts w:ascii="Courier New" w:hAnsi="Courier New" w:cs="Courier New"/>
          <w:sz w:val="24"/>
          <w:szCs w:val="20"/>
        </w:rPr>
        <w:t>уже</w:t>
      </w:r>
      <w:r w:rsidRPr="0041795A">
        <w:rPr>
          <w:rFonts w:ascii="Courier New" w:hAnsi="Courier New" w:cs="Courier New"/>
          <w:sz w:val="24"/>
          <w:szCs w:val="20"/>
          <w:lang w:val="en-US"/>
        </w:rPr>
        <w:t xml:space="preserve"> </w:t>
      </w:r>
      <w:r w:rsidRPr="000C4B91">
        <w:rPr>
          <w:rFonts w:ascii="Courier New" w:hAnsi="Courier New" w:cs="Courier New"/>
          <w:sz w:val="24"/>
          <w:szCs w:val="20"/>
        </w:rPr>
        <w:t>существует</w:t>
      </w:r>
      <w:r w:rsidRPr="0041795A">
        <w:rPr>
          <w:rFonts w:ascii="Courier New" w:hAnsi="Courier New" w:cs="Courier New"/>
          <w:sz w:val="24"/>
          <w:szCs w:val="20"/>
          <w:lang w:val="en-US"/>
        </w:rPr>
        <w:t>';</w:t>
      </w:r>
    </w:p>
    <w:p w14:paraId="577D1E9E"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41795A">
        <w:rPr>
          <w:rFonts w:ascii="Courier New" w:hAnsi="Courier New" w:cs="Courier New"/>
          <w:sz w:val="24"/>
          <w:szCs w:val="20"/>
          <w:lang w:val="en-US"/>
        </w:rPr>
        <w:t xml:space="preserve">        </w:t>
      </w:r>
      <w:r w:rsidRPr="00DD687D">
        <w:rPr>
          <w:rFonts w:ascii="Courier New" w:hAnsi="Courier New" w:cs="Courier New"/>
          <w:sz w:val="24"/>
          <w:szCs w:val="20"/>
          <w:lang w:val="en-US"/>
        </w:rPr>
        <w:t>END;</w:t>
      </w:r>
    </w:p>
    <w:p w14:paraId="760C88E2"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 xml:space="preserve">    END IF;</w:t>
      </w:r>
    </w:p>
    <w:p w14:paraId="59EC3F1C" w14:textId="77777777" w:rsidR="00DD687D" w:rsidRPr="00DD687D"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ab/>
        <w:t xml:space="preserve"> RAISE NOTICE 'Песня успешно добавлена!';</w:t>
      </w:r>
    </w:p>
    <w:p w14:paraId="573DFC7F" w14:textId="77777777" w:rsidR="00DD687D" w:rsidRPr="00015003"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DD687D">
        <w:rPr>
          <w:rFonts w:ascii="Courier New" w:hAnsi="Courier New" w:cs="Courier New"/>
          <w:sz w:val="24"/>
          <w:szCs w:val="20"/>
          <w:lang w:val="en-US"/>
        </w:rPr>
        <w:t>END</w:t>
      </w:r>
      <w:r w:rsidRPr="00015003">
        <w:rPr>
          <w:rFonts w:ascii="Courier New" w:hAnsi="Courier New" w:cs="Courier New"/>
          <w:sz w:val="24"/>
          <w:szCs w:val="20"/>
          <w:lang w:val="en-US"/>
        </w:rPr>
        <w:t>;</w:t>
      </w:r>
    </w:p>
    <w:p w14:paraId="314296A9" w14:textId="000C807D" w:rsidR="00D01582" w:rsidRPr="00015003" w:rsidRDefault="00DD687D" w:rsidP="00DD687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015003">
        <w:rPr>
          <w:rFonts w:ascii="Courier New" w:hAnsi="Courier New" w:cs="Courier New"/>
          <w:sz w:val="24"/>
          <w:szCs w:val="20"/>
          <w:lang w:val="en-US"/>
        </w:rPr>
        <w:t xml:space="preserve">$$ </w:t>
      </w:r>
      <w:r w:rsidRPr="00DD687D">
        <w:rPr>
          <w:rFonts w:ascii="Courier New" w:hAnsi="Courier New" w:cs="Courier New"/>
          <w:sz w:val="24"/>
          <w:szCs w:val="20"/>
          <w:lang w:val="en-US"/>
        </w:rPr>
        <w:t>LANGUAGE</w:t>
      </w:r>
      <w:r w:rsidRPr="00015003">
        <w:rPr>
          <w:rFonts w:ascii="Courier New" w:hAnsi="Courier New" w:cs="Courier New"/>
          <w:sz w:val="24"/>
          <w:szCs w:val="20"/>
          <w:lang w:val="en-US"/>
        </w:rPr>
        <w:t xml:space="preserve"> </w:t>
      </w:r>
      <w:r w:rsidRPr="00DD687D">
        <w:rPr>
          <w:rFonts w:ascii="Courier New" w:hAnsi="Courier New" w:cs="Courier New"/>
          <w:sz w:val="24"/>
          <w:szCs w:val="20"/>
          <w:lang w:val="en-US"/>
        </w:rPr>
        <w:t>plpgsql</w:t>
      </w:r>
      <w:r w:rsidRPr="00015003">
        <w:rPr>
          <w:rFonts w:ascii="Courier New" w:hAnsi="Courier New" w:cs="Courier New"/>
          <w:sz w:val="24"/>
          <w:szCs w:val="20"/>
          <w:lang w:val="en-US"/>
        </w:rPr>
        <w:t>;</w:t>
      </w:r>
    </w:p>
    <w:p w14:paraId="2979D68F" w14:textId="3849AD69" w:rsidR="00094E17" w:rsidRPr="00015003" w:rsidRDefault="00596E98" w:rsidP="00437F55">
      <w:pPr>
        <w:spacing w:after="280"/>
        <w:jc w:val="center"/>
        <w:rPr>
          <w:lang w:val="en-US"/>
        </w:rPr>
      </w:pPr>
      <w:r>
        <w:t>Листинг</w:t>
      </w:r>
      <w:r w:rsidRPr="00015003">
        <w:rPr>
          <w:lang w:val="en-US"/>
        </w:rPr>
        <w:t xml:space="preserve"> 3.1 – </w:t>
      </w:r>
      <w:r w:rsidR="00A710E5">
        <w:t>Создание</w:t>
      </w:r>
      <w:r w:rsidRPr="00015003">
        <w:rPr>
          <w:lang w:val="en-US"/>
        </w:rPr>
        <w:t xml:space="preserve"> </w:t>
      </w:r>
      <w:r>
        <w:t>процедуры</w:t>
      </w:r>
      <w:r w:rsidRPr="00015003">
        <w:rPr>
          <w:lang w:val="en-US"/>
        </w:rPr>
        <w:t xml:space="preserve"> </w:t>
      </w:r>
      <w:r w:rsidR="00C65130" w:rsidRPr="00D01582">
        <w:rPr>
          <w:lang w:val="en-US"/>
        </w:rPr>
        <w:t>add</w:t>
      </w:r>
      <w:r w:rsidR="00C65130" w:rsidRPr="00015003">
        <w:rPr>
          <w:lang w:val="en-US"/>
        </w:rPr>
        <w:t>_</w:t>
      </w:r>
      <w:r w:rsidR="00C65130" w:rsidRPr="00D01582">
        <w:rPr>
          <w:lang w:val="en-US"/>
        </w:rPr>
        <w:t>song</w:t>
      </w:r>
      <w:r w:rsidR="00C65130" w:rsidRPr="00015003">
        <w:rPr>
          <w:lang w:val="en-US"/>
        </w:rPr>
        <w:t>_</w:t>
      </w:r>
      <w:r w:rsidR="00C65130" w:rsidRPr="00D01582">
        <w:rPr>
          <w:lang w:val="en-US"/>
        </w:rPr>
        <w:t>and</w:t>
      </w:r>
      <w:r w:rsidR="00C65130" w:rsidRPr="00015003">
        <w:rPr>
          <w:lang w:val="en-US"/>
        </w:rPr>
        <w:t>_</w:t>
      </w:r>
      <w:r w:rsidR="00C65130" w:rsidRPr="00D01582">
        <w:rPr>
          <w:lang w:val="en-US"/>
        </w:rPr>
        <w:t>link</w:t>
      </w:r>
      <w:r w:rsidR="00C65130" w:rsidRPr="00015003">
        <w:rPr>
          <w:lang w:val="en-US"/>
        </w:rPr>
        <w:t>_</w:t>
      </w:r>
      <w:r w:rsidR="00C65130" w:rsidRPr="00D01582">
        <w:rPr>
          <w:lang w:val="en-US"/>
        </w:rPr>
        <w:t>artists</w:t>
      </w:r>
    </w:p>
    <w:p w14:paraId="68249285" w14:textId="0AA426BC" w:rsidR="00437F55" w:rsidRDefault="00437F55" w:rsidP="00437F55">
      <w:pPr>
        <w:spacing w:after="0"/>
        <w:ind w:firstLine="709"/>
        <w:jc w:val="both"/>
      </w:pPr>
      <w:r>
        <w:t>Данная процедура add_song_and_link_artists была разработана для добавления новой песни в базу данных и связывания ее с указанными исполнителями.</w:t>
      </w:r>
    </w:p>
    <w:p w14:paraId="08375554" w14:textId="5E15EFFA" w:rsidR="00437F55" w:rsidRDefault="00437F55" w:rsidP="00437F55">
      <w:pPr>
        <w:spacing w:after="0"/>
        <w:ind w:firstLine="709"/>
        <w:jc w:val="both"/>
      </w:pPr>
      <w:r>
        <w:t>Процедура начинается с проверки существования всех указанных исполнителей в таблице artists. В случае, если один или несколько исполнителей не найдены, генерируется уведомление об этом. После этого происходит проверка наличия песни у указанных исполнителей: если песня уже существует, также генерируется соответствующее уведомление.</w:t>
      </w:r>
    </w:p>
    <w:p w14:paraId="2EB5D070" w14:textId="55E61267" w:rsidR="00A710E5" w:rsidRDefault="00A710E5" w:rsidP="005D35C7">
      <w:pPr>
        <w:spacing w:after="280" w:line="240" w:lineRule="auto"/>
        <w:ind w:left="709" w:right="-1"/>
        <w:rPr>
          <w:rFonts w:eastAsia="Calibri" w:cs="Times New Roman"/>
          <w:color w:val="000000"/>
          <w:szCs w:val="28"/>
        </w:rPr>
      </w:pPr>
      <w:r>
        <w:rPr>
          <w:rFonts w:eastAsia="Calibri" w:cs="Times New Roman"/>
          <w:color w:val="000000"/>
          <w:szCs w:val="28"/>
        </w:rPr>
        <w:t>Создание процедуры</w:t>
      </w:r>
      <w:r w:rsidRPr="00A710E5">
        <w:t xml:space="preserve"> </w:t>
      </w:r>
      <w:r w:rsidRPr="00A710E5">
        <w:rPr>
          <w:rFonts w:eastAsia="Calibri" w:cs="Times New Roman"/>
          <w:color w:val="000000"/>
          <w:szCs w:val="28"/>
        </w:rPr>
        <w:t>add_user</w:t>
      </w:r>
      <w:r>
        <w:rPr>
          <w:rFonts w:eastAsia="Calibri" w:cs="Times New Roman"/>
          <w:color w:val="000000"/>
          <w:szCs w:val="28"/>
        </w:rPr>
        <w:t xml:space="preserve"> представлено в листинге 3.2.</w:t>
      </w:r>
    </w:p>
    <w:tbl>
      <w:tblPr>
        <w:tblStyle w:val="afd"/>
        <w:tblW w:w="0" w:type="auto"/>
        <w:tblInd w:w="-5" w:type="dxa"/>
        <w:tblLook w:val="04A0" w:firstRow="1" w:lastRow="0" w:firstColumn="1" w:lastColumn="0" w:noHBand="0" w:noVBand="1"/>
      </w:tblPr>
      <w:tblGrid>
        <w:gridCol w:w="9349"/>
      </w:tblGrid>
      <w:tr w:rsidR="005D35C7" w:rsidRPr="004F5E8D" w14:paraId="747CA80A" w14:textId="77777777" w:rsidTr="005D35C7">
        <w:tc>
          <w:tcPr>
            <w:tcW w:w="9349" w:type="dxa"/>
          </w:tcPr>
          <w:p w14:paraId="2AEFDFB1" w14:textId="77777777" w:rsidR="005D35C7" w:rsidRPr="009614E8" w:rsidRDefault="005D35C7" w:rsidP="005D35C7">
            <w:pPr>
              <w:rPr>
                <w:rFonts w:ascii="Courier New" w:eastAsia="Calibri" w:hAnsi="Courier New" w:cs="Courier New"/>
                <w:color w:val="000000"/>
                <w:sz w:val="24"/>
                <w:szCs w:val="24"/>
                <w:lang w:val="en-US"/>
                <w:rPrChange w:id="719" w:author="Учетная запись Майкрософт" w:date="2024-12-17T12:44:00Z">
                  <w:rPr>
                    <w:rFonts w:eastAsia="Calibri" w:cs="Times New Roman"/>
                    <w:color w:val="000000"/>
                    <w:szCs w:val="28"/>
                    <w:lang w:val="en-US"/>
                  </w:rPr>
                </w:rPrChange>
              </w:rPr>
            </w:pPr>
            <w:commentRangeStart w:id="720"/>
            <w:r w:rsidRPr="009614E8">
              <w:rPr>
                <w:rFonts w:ascii="Courier New" w:eastAsia="Calibri" w:hAnsi="Courier New" w:cs="Courier New"/>
                <w:color w:val="000000"/>
                <w:sz w:val="24"/>
                <w:szCs w:val="24"/>
                <w:lang w:val="en-US"/>
                <w:rPrChange w:id="721" w:author="Учетная запись Майкрософт" w:date="2024-12-17T12:44:00Z">
                  <w:rPr>
                    <w:rFonts w:eastAsia="Calibri" w:cs="Times New Roman"/>
                    <w:color w:val="000000"/>
                    <w:szCs w:val="28"/>
                    <w:lang w:val="en-US"/>
                  </w:rPr>
                </w:rPrChange>
              </w:rPr>
              <w:lastRenderedPageBreak/>
              <w:t>CREATE OR REPLACE PROCEDURE add_user(</w:t>
            </w:r>
          </w:p>
          <w:p w14:paraId="4F654578" w14:textId="77777777" w:rsidR="005D35C7" w:rsidRPr="009614E8" w:rsidRDefault="005D35C7" w:rsidP="005D35C7">
            <w:pPr>
              <w:rPr>
                <w:rFonts w:ascii="Courier New" w:eastAsia="Calibri" w:hAnsi="Courier New" w:cs="Courier New"/>
                <w:color w:val="000000"/>
                <w:sz w:val="24"/>
                <w:szCs w:val="24"/>
                <w:lang w:val="en-US"/>
                <w:rPrChange w:id="722"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23" w:author="Учетная запись Майкрософт" w:date="2024-12-17T12:44:00Z">
                  <w:rPr>
                    <w:rFonts w:eastAsia="Calibri" w:cs="Times New Roman"/>
                    <w:color w:val="000000"/>
                    <w:szCs w:val="28"/>
                    <w:lang w:val="en-US"/>
                  </w:rPr>
                </w:rPrChange>
              </w:rPr>
              <w:t xml:space="preserve">    username_param VARCHAR(255),</w:t>
            </w:r>
          </w:p>
          <w:p w14:paraId="7B26E0F6" w14:textId="77777777" w:rsidR="005D35C7" w:rsidRPr="009614E8" w:rsidRDefault="005D35C7" w:rsidP="005D35C7">
            <w:pPr>
              <w:rPr>
                <w:rFonts w:ascii="Courier New" w:eastAsia="Calibri" w:hAnsi="Courier New" w:cs="Courier New"/>
                <w:color w:val="000000"/>
                <w:sz w:val="24"/>
                <w:szCs w:val="24"/>
                <w:lang w:val="en-US"/>
                <w:rPrChange w:id="724"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25" w:author="Учетная запись Майкрософт" w:date="2024-12-17T12:44:00Z">
                  <w:rPr>
                    <w:rFonts w:eastAsia="Calibri" w:cs="Times New Roman"/>
                    <w:color w:val="000000"/>
                    <w:szCs w:val="28"/>
                    <w:lang w:val="en-US"/>
                  </w:rPr>
                </w:rPrChange>
              </w:rPr>
              <w:t xml:space="preserve">    password_hash_param VARCHAR(255),</w:t>
            </w:r>
          </w:p>
          <w:p w14:paraId="1D912B70" w14:textId="77777777" w:rsidR="005D35C7" w:rsidRPr="009614E8" w:rsidRDefault="005D35C7" w:rsidP="005D35C7">
            <w:pPr>
              <w:rPr>
                <w:rFonts w:ascii="Courier New" w:eastAsia="Calibri" w:hAnsi="Courier New" w:cs="Courier New"/>
                <w:color w:val="000000"/>
                <w:sz w:val="24"/>
                <w:szCs w:val="24"/>
                <w:lang w:val="en-US"/>
                <w:rPrChange w:id="726"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27" w:author="Учетная запись Майкрософт" w:date="2024-12-17T12:44:00Z">
                  <w:rPr>
                    <w:rFonts w:eastAsia="Calibri" w:cs="Times New Roman"/>
                    <w:color w:val="000000"/>
                    <w:szCs w:val="28"/>
                    <w:lang w:val="en-US"/>
                  </w:rPr>
                </w:rPrChange>
              </w:rPr>
              <w:t xml:space="preserve">    role_name_param VARCHAR(255),</w:t>
            </w:r>
          </w:p>
          <w:p w14:paraId="653C3B15" w14:textId="77777777" w:rsidR="005D35C7" w:rsidRPr="009614E8" w:rsidRDefault="005D35C7" w:rsidP="005D35C7">
            <w:pPr>
              <w:rPr>
                <w:rFonts w:ascii="Courier New" w:eastAsia="Calibri" w:hAnsi="Courier New" w:cs="Courier New"/>
                <w:color w:val="000000"/>
                <w:sz w:val="24"/>
                <w:szCs w:val="24"/>
                <w:lang w:val="en-US"/>
                <w:rPrChange w:id="728"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29" w:author="Учетная запись Майкрософт" w:date="2024-12-17T12:44:00Z">
                  <w:rPr>
                    <w:rFonts w:eastAsia="Calibri" w:cs="Times New Roman"/>
                    <w:color w:val="000000"/>
                    <w:szCs w:val="28"/>
                    <w:lang w:val="en-US"/>
                  </w:rPr>
                </w:rPrChange>
              </w:rPr>
              <w:t xml:space="preserve">    playlist_photo_url_param VARCHAR(255),</w:t>
            </w:r>
          </w:p>
          <w:p w14:paraId="52B374D6" w14:textId="77777777" w:rsidR="005D35C7" w:rsidRPr="009614E8" w:rsidRDefault="005D35C7" w:rsidP="005D35C7">
            <w:pPr>
              <w:rPr>
                <w:rFonts w:ascii="Courier New" w:eastAsia="Calibri" w:hAnsi="Courier New" w:cs="Courier New"/>
                <w:color w:val="000000"/>
                <w:sz w:val="24"/>
                <w:szCs w:val="24"/>
                <w:lang w:val="en-US"/>
                <w:rPrChange w:id="730"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31" w:author="Учетная запись Майкрософт" w:date="2024-12-17T12:44:00Z">
                  <w:rPr>
                    <w:rFonts w:eastAsia="Calibri" w:cs="Times New Roman"/>
                    <w:color w:val="000000"/>
                    <w:szCs w:val="28"/>
                    <w:lang w:val="en-US"/>
                  </w:rPr>
                </w:rPrChange>
              </w:rPr>
              <w:t xml:space="preserve">    OUT user_id_param INT,</w:t>
            </w:r>
          </w:p>
          <w:p w14:paraId="49961846" w14:textId="77777777" w:rsidR="005D35C7" w:rsidRPr="009614E8" w:rsidRDefault="005D35C7" w:rsidP="005D35C7">
            <w:pPr>
              <w:rPr>
                <w:rFonts w:ascii="Courier New" w:eastAsia="Calibri" w:hAnsi="Courier New" w:cs="Courier New"/>
                <w:color w:val="000000"/>
                <w:sz w:val="24"/>
                <w:szCs w:val="24"/>
                <w:lang w:val="en-US"/>
                <w:rPrChange w:id="732"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33" w:author="Учетная запись Майкрософт" w:date="2024-12-17T12:44:00Z">
                  <w:rPr>
                    <w:rFonts w:eastAsia="Calibri" w:cs="Times New Roman"/>
                    <w:color w:val="000000"/>
                    <w:szCs w:val="28"/>
                    <w:lang w:val="en-US"/>
                  </w:rPr>
                </w:rPrChange>
              </w:rPr>
              <w:t xml:space="preserve">    OUT user_exists BOOLEAN</w:t>
            </w:r>
          </w:p>
          <w:p w14:paraId="1E2E09CD" w14:textId="77777777" w:rsidR="005D35C7" w:rsidRPr="009614E8" w:rsidRDefault="005D35C7" w:rsidP="005D35C7">
            <w:pPr>
              <w:rPr>
                <w:rFonts w:ascii="Courier New" w:eastAsia="Calibri" w:hAnsi="Courier New" w:cs="Courier New"/>
                <w:color w:val="000000"/>
                <w:sz w:val="24"/>
                <w:szCs w:val="24"/>
                <w:lang w:val="en-US"/>
                <w:rPrChange w:id="734"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35" w:author="Учетная запись Майкрософт" w:date="2024-12-17T12:44:00Z">
                  <w:rPr>
                    <w:rFonts w:eastAsia="Calibri" w:cs="Times New Roman"/>
                    <w:color w:val="000000"/>
                    <w:szCs w:val="28"/>
                    <w:lang w:val="en-US"/>
                  </w:rPr>
                </w:rPrChange>
              </w:rPr>
              <w:t>)</w:t>
            </w:r>
          </w:p>
          <w:p w14:paraId="673AC52D" w14:textId="77777777" w:rsidR="005D35C7" w:rsidRPr="009614E8" w:rsidRDefault="005D35C7" w:rsidP="005D35C7">
            <w:pPr>
              <w:rPr>
                <w:rFonts w:ascii="Courier New" w:eastAsia="Calibri" w:hAnsi="Courier New" w:cs="Courier New"/>
                <w:color w:val="000000"/>
                <w:sz w:val="24"/>
                <w:szCs w:val="24"/>
                <w:lang w:val="en-US"/>
                <w:rPrChange w:id="736"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37" w:author="Учетная запись Майкрософт" w:date="2024-12-17T12:44:00Z">
                  <w:rPr>
                    <w:rFonts w:eastAsia="Calibri" w:cs="Times New Roman"/>
                    <w:color w:val="000000"/>
                    <w:szCs w:val="28"/>
                    <w:lang w:val="en-US"/>
                  </w:rPr>
                </w:rPrChange>
              </w:rPr>
              <w:t>SECURITY DEFINER</w:t>
            </w:r>
          </w:p>
          <w:p w14:paraId="54AB4908" w14:textId="77777777" w:rsidR="005D35C7" w:rsidRPr="009614E8" w:rsidRDefault="005D35C7" w:rsidP="005D35C7">
            <w:pPr>
              <w:rPr>
                <w:rFonts w:ascii="Courier New" w:eastAsia="Calibri" w:hAnsi="Courier New" w:cs="Courier New"/>
                <w:color w:val="000000"/>
                <w:sz w:val="24"/>
                <w:szCs w:val="24"/>
                <w:lang w:val="en-US"/>
                <w:rPrChange w:id="738"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39" w:author="Учетная запись Майкрософт" w:date="2024-12-17T12:44:00Z">
                  <w:rPr>
                    <w:rFonts w:eastAsia="Calibri" w:cs="Times New Roman"/>
                    <w:color w:val="000000"/>
                    <w:szCs w:val="28"/>
                    <w:lang w:val="en-US"/>
                  </w:rPr>
                </w:rPrChange>
              </w:rPr>
              <w:t>AS $$</w:t>
            </w:r>
          </w:p>
          <w:p w14:paraId="4A1D9125" w14:textId="77777777" w:rsidR="005D35C7" w:rsidRPr="009614E8" w:rsidRDefault="005D35C7" w:rsidP="005D35C7">
            <w:pPr>
              <w:rPr>
                <w:rFonts w:ascii="Courier New" w:eastAsia="Calibri" w:hAnsi="Courier New" w:cs="Courier New"/>
                <w:color w:val="000000"/>
                <w:sz w:val="24"/>
                <w:szCs w:val="24"/>
                <w:lang w:val="en-US"/>
                <w:rPrChange w:id="740"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41" w:author="Учетная запись Майкрософт" w:date="2024-12-17T12:44:00Z">
                  <w:rPr>
                    <w:rFonts w:eastAsia="Calibri" w:cs="Times New Roman"/>
                    <w:color w:val="000000"/>
                    <w:szCs w:val="28"/>
                    <w:lang w:val="en-US"/>
                  </w:rPr>
                </w:rPrChange>
              </w:rPr>
              <w:t>DECLARE</w:t>
            </w:r>
          </w:p>
          <w:p w14:paraId="6B561F17" w14:textId="77777777" w:rsidR="005D35C7" w:rsidRPr="009614E8" w:rsidRDefault="005D35C7" w:rsidP="005D35C7">
            <w:pPr>
              <w:rPr>
                <w:rFonts w:ascii="Courier New" w:eastAsia="Calibri" w:hAnsi="Courier New" w:cs="Courier New"/>
                <w:color w:val="000000"/>
                <w:sz w:val="24"/>
                <w:szCs w:val="24"/>
                <w:lang w:val="en-US"/>
                <w:rPrChange w:id="742"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43" w:author="Учетная запись Майкрософт" w:date="2024-12-17T12:44:00Z">
                  <w:rPr>
                    <w:rFonts w:eastAsia="Calibri" w:cs="Times New Roman"/>
                    <w:color w:val="000000"/>
                    <w:szCs w:val="28"/>
                    <w:lang w:val="en-US"/>
                  </w:rPr>
                </w:rPrChange>
              </w:rPr>
              <w:t xml:space="preserve">    user_id_output INTEGER;</w:t>
            </w:r>
          </w:p>
          <w:p w14:paraId="61F3AFB6" w14:textId="77777777" w:rsidR="005D35C7" w:rsidRPr="009614E8" w:rsidRDefault="005D35C7" w:rsidP="005D35C7">
            <w:pPr>
              <w:rPr>
                <w:rFonts w:ascii="Courier New" w:eastAsia="Calibri" w:hAnsi="Courier New" w:cs="Courier New"/>
                <w:color w:val="000000"/>
                <w:sz w:val="24"/>
                <w:szCs w:val="24"/>
                <w:rPrChange w:id="744" w:author="Учетная запись Майкрософт" w:date="2024-12-17T12:44:00Z">
                  <w:rPr>
                    <w:rFonts w:eastAsia="Calibri" w:cs="Times New Roman"/>
                    <w:color w:val="000000"/>
                    <w:szCs w:val="28"/>
                  </w:rPr>
                </w:rPrChange>
              </w:rPr>
            </w:pPr>
            <w:r w:rsidRPr="009614E8">
              <w:rPr>
                <w:rFonts w:ascii="Courier New" w:eastAsia="Calibri" w:hAnsi="Courier New" w:cs="Courier New"/>
                <w:color w:val="000000"/>
                <w:sz w:val="24"/>
                <w:szCs w:val="24"/>
                <w:lang w:val="en-US"/>
                <w:rPrChange w:id="745" w:author="Учетная запись Майкрософт" w:date="2024-12-17T12:44:00Z">
                  <w:rPr>
                    <w:rFonts w:eastAsia="Calibri" w:cs="Times New Roman"/>
                    <w:color w:val="000000"/>
                    <w:szCs w:val="28"/>
                    <w:lang w:val="en-US"/>
                  </w:rPr>
                </w:rPrChange>
              </w:rPr>
              <w:t xml:space="preserve">    </w:t>
            </w:r>
            <w:r w:rsidRPr="009614E8">
              <w:rPr>
                <w:rFonts w:ascii="Courier New" w:eastAsia="Calibri" w:hAnsi="Courier New" w:cs="Courier New"/>
                <w:color w:val="000000"/>
                <w:sz w:val="24"/>
                <w:szCs w:val="24"/>
                <w:rPrChange w:id="746" w:author="Учетная запись Майкрософт" w:date="2024-12-17T12:44:00Z">
                  <w:rPr>
                    <w:rFonts w:eastAsia="Calibri" w:cs="Times New Roman"/>
                    <w:color w:val="000000"/>
                    <w:szCs w:val="28"/>
                  </w:rPr>
                </w:rPrChange>
              </w:rPr>
              <w:t>playlist_id_output INTEGER;</w:t>
            </w:r>
          </w:p>
          <w:p w14:paraId="5CA8CAC8" w14:textId="77777777" w:rsidR="005D35C7" w:rsidRPr="009614E8" w:rsidRDefault="005D35C7" w:rsidP="005D35C7">
            <w:pPr>
              <w:rPr>
                <w:rFonts w:ascii="Courier New" w:eastAsia="Calibri" w:hAnsi="Courier New" w:cs="Courier New"/>
                <w:color w:val="000000"/>
                <w:sz w:val="24"/>
                <w:szCs w:val="24"/>
                <w:rPrChange w:id="747" w:author="Учетная запись Майкрософт" w:date="2024-12-17T12:44:00Z">
                  <w:rPr>
                    <w:rFonts w:eastAsia="Calibri" w:cs="Times New Roman"/>
                    <w:color w:val="000000"/>
                    <w:szCs w:val="28"/>
                  </w:rPr>
                </w:rPrChange>
              </w:rPr>
            </w:pPr>
            <w:r w:rsidRPr="009614E8">
              <w:rPr>
                <w:rFonts w:ascii="Courier New" w:eastAsia="Calibri" w:hAnsi="Courier New" w:cs="Courier New"/>
                <w:color w:val="000000"/>
                <w:sz w:val="24"/>
                <w:szCs w:val="24"/>
                <w:rPrChange w:id="748" w:author="Учетная запись Майкрософт" w:date="2024-12-17T12:44:00Z">
                  <w:rPr>
                    <w:rFonts w:eastAsia="Calibri" w:cs="Times New Roman"/>
                    <w:color w:val="000000"/>
                    <w:szCs w:val="28"/>
                  </w:rPr>
                </w:rPrChange>
              </w:rPr>
              <w:t>BEGIN</w:t>
            </w:r>
          </w:p>
          <w:p w14:paraId="5278498D" w14:textId="77777777" w:rsidR="005D35C7" w:rsidRPr="009614E8" w:rsidRDefault="005D35C7" w:rsidP="005D35C7">
            <w:pPr>
              <w:rPr>
                <w:rFonts w:ascii="Courier New" w:eastAsia="Calibri" w:hAnsi="Courier New" w:cs="Courier New"/>
                <w:color w:val="000000"/>
                <w:sz w:val="24"/>
                <w:szCs w:val="24"/>
                <w:rPrChange w:id="749" w:author="Учетная запись Майкрософт" w:date="2024-12-17T12:44:00Z">
                  <w:rPr>
                    <w:rFonts w:eastAsia="Calibri" w:cs="Times New Roman"/>
                    <w:color w:val="000000"/>
                    <w:szCs w:val="28"/>
                  </w:rPr>
                </w:rPrChange>
              </w:rPr>
            </w:pPr>
            <w:r w:rsidRPr="009614E8">
              <w:rPr>
                <w:rFonts w:ascii="Courier New" w:eastAsia="Calibri" w:hAnsi="Courier New" w:cs="Courier New"/>
                <w:color w:val="000000"/>
                <w:sz w:val="24"/>
                <w:szCs w:val="24"/>
                <w:rPrChange w:id="750" w:author="Учетная запись Майкрософт" w:date="2024-12-17T12:44:00Z">
                  <w:rPr>
                    <w:rFonts w:eastAsia="Calibri" w:cs="Times New Roman"/>
                    <w:color w:val="000000"/>
                    <w:szCs w:val="28"/>
                  </w:rPr>
                </w:rPrChange>
              </w:rPr>
              <w:t xml:space="preserve">    -- Проверка наличия пользователя с таким именем</w:t>
            </w:r>
          </w:p>
          <w:p w14:paraId="6BAA7977" w14:textId="77777777" w:rsidR="005D35C7" w:rsidRPr="009614E8" w:rsidRDefault="005D35C7" w:rsidP="005D35C7">
            <w:pPr>
              <w:rPr>
                <w:rFonts w:ascii="Courier New" w:eastAsia="Calibri" w:hAnsi="Courier New" w:cs="Courier New"/>
                <w:color w:val="000000"/>
                <w:sz w:val="24"/>
                <w:szCs w:val="24"/>
                <w:lang w:val="en-US"/>
                <w:rPrChange w:id="751"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rPrChange w:id="752" w:author="Учетная запись Майкрософт" w:date="2024-12-17T12:44:00Z">
                  <w:rPr>
                    <w:rFonts w:eastAsia="Calibri" w:cs="Times New Roman"/>
                    <w:color w:val="000000"/>
                    <w:szCs w:val="28"/>
                  </w:rPr>
                </w:rPrChange>
              </w:rPr>
              <w:t xml:space="preserve">    </w:t>
            </w:r>
            <w:r w:rsidRPr="009614E8">
              <w:rPr>
                <w:rFonts w:ascii="Courier New" w:eastAsia="Calibri" w:hAnsi="Courier New" w:cs="Courier New"/>
                <w:color w:val="000000"/>
                <w:sz w:val="24"/>
                <w:szCs w:val="24"/>
                <w:lang w:val="en-US"/>
                <w:rPrChange w:id="753" w:author="Учетная запись Майкрософт" w:date="2024-12-17T12:44:00Z">
                  <w:rPr>
                    <w:rFonts w:eastAsia="Calibri" w:cs="Times New Roman"/>
                    <w:color w:val="000000"/>
                    <w:szCs w:val="28"/>
                    <w:lang w:val="en-US"/>
                  </w:rPr>
                </w:rPrChange>
              </w:rPr>
              <w:t>BEGIN</w:t>
            </w:r>
          </w:p>
          <w:p w14:paraId="0602C2DE" w14:textId="77777777" w:rsidR="005D35C7" w:rsidRPr="009614E8" w:rsidRDefault="005D35C7" w:rsidP="005D35C7">
            <w:pPr>
              <w:rPr>
                <w:rFonts w:ascii="Courier New" w:eastAsia="Calibri" w:hAnsi="Courier New" w:cs="Courier New"/>
                <w:color w:val="000000"/>
                <w:sz w:val="24"/>
                <w:szCs w:val="24"/>
                <w:lang w:val="en-US"/>
                <w:rPrChange w:id="754"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55" w:author="Учетная запись Майкрософт" w:date="2024-12-17T12:44:00Z">
                  <w:rPr>
                    <w:rFonts w:eastAsia="Calibri" w:cs="Times New Roman"/>
                    <w:color w:val="000000"/>
                    <w:szCs w:val="28"/>
                    <w:lang w:val="en-US"/>
                  </w:rPr>
                </w:rPrChange>
              </w:rPr>
              <w:t xml:space="preserve">        SELECT user_id INTO STRICT user_id_output</w:t>
            </w:r>
          </w:p>
          <w:p w14:paraId="32FA8335" w14:textId="77777777" w:rsidR="005D35C7" w:rsidRPr="009614E8" w:rsidRDefault="005D35C7" w:rsidP="005D35C7">
            <w:pPr>
              <w:rPr>
                <w:rFonts w:ascii="Courier New" w:eastAsia="Calibri" w:hAnsi="Courier New" w:cs="Courier New"/>
                <w:color w:val="000000"/>
                <w:sz w:val="24"/>
                <w:szCs w:val="24"/>
                <w:lang w:val="en-US"/>
                <w:rPrChange w:id="756"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57" w:author="Учетная запись Майкрософт" w:date="2024-12-17T12:44:00Z">
                  <w:rPr>
                    <w:rFonts w:eastAsia="Calibri" w:cs="Times New Roman"/>
                    <w:color w:val="000000"/>
                    <w:szCs w:val="28"/>
                    <w:lang w:val="en-US"/>
                  </w:rPr>
                </w:rPrChange>
              </w:rPr>
              <w:t xml:space="preserve">        FROM users</w:t>
            </w:r>
          </w:p>
          <w:p w14:paraId="4F8869CF" w14:textId="77777777" w:rsidR="005D35C7" w:rsidRPr="009614E8" w:rsidRDefault="005D35C7" w:rsidP="005D35C7">
            <w:pPr>
              <w:rPr>
                <w:rFonts w:ascii="Courier New" w:eastAsia="Calibri" w:hAnsi="Courier New" w:cs="Courier New"/>
                <w:color w:val="000000"/>
                <w:sz w:val="24"/>
                <w:szCs w:val="24"/>
                <w:lang w:val="en-US"/>
                <w:rPrChange w:id="758"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59" w:author="Учетная запись Майкрософт" w:date="2024-12-17T12:44:00Z">
                  <w:rPr>
                    <w:rFonts w:eastAsia="Calibri" w:cs="Times New Roman"/>
                    <w:color w:val="000000"/>
                    <w:szCs w:val="28"/>
                    <w:lang w:val="en-US"/>
                  </w:rPr>
                </w:rPrChange>
              </w:rPr>
              <w:t xml:space="preserve">        WHERE username = username_param;</w:t>
            </w:r>
          </w:p>
          <w:p w14:paraId="3F501712" w14:textId="77777777" w:rsidR="005D35C7" w:rsidRPr="009614E8" w:rsidRDefault="005D35C7" w:rsidP="005D35C7">
            <w:pPr>
              <w:rPr>
                <w:rFonts w:ascii="Courier New" w:eastAsia="Calibri" w:hAnsi="Courier New" w:cs="Courier New"/>
                <w:color w:val="000000"/>
                <w:sz w:val="24"/>
                <w:szCs w:val="24"/>
                <w:lang w:val="en-US"/>
                <w:rPrChange w:id="760"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61" w:author="Учетная запись Майкрософт" w:date="2024-12-17T12:44:00Z">
                  <w:rPr>
                    <w:rFonts w:eastAsia="Calibri" w:cs="Times New Roman"/>
                    <w:color w:val="000000"/>
                    <w:szCs w:val="28"/>
                    <w:lang w:val="en-US"/>
                  </w:rPr>
                </w:rPrChange>
              </w:rPr>
              <w:t xml:space="preserve">        </w:t>
            </w:r>
          </w:p>
          <w:p w14:paraId="7E91E474" w14:textId="77777777" w:rsidR="005D35C7" w:rsidRPr="009614E8" w:rsidRDefault="005D35C7" w:rsidP="005D35C7">
            <w:pPr>
              <w:rPr>
                <w:rFonts w:ascii="Courier New" w:eastAsia="Calibri" w:hAnsi="Courier New" w:cs="Courier New"/>
                <w:color w:val="000000"/>
                <w:sz w:val="24"/>
                <w:szCs w:val="24"/>
                <w:rPrChange w:id="762" w:author="Учетная запись Майкрософт" w:date="2024-12-17T12:44:00Z">
                  <w:rPr>
                    <w:rFonts w:eastAsia="Calibri" w:cs="Times New Roman"/>
                    <w:color w:val="000000"/>
                    <w:szCs w:val="28"/>
                  </w:rPr>
                </w:rPrChange>
              </w:rPr>
            </w:pPr>
            <w:r w:rsidRPr="009614E8">
              <w:rPr>
                <w:rFonts w:ascii="Courier New" w:eastAsia="Calibri" w:hAnsi="Courier New" w:cs="Courier New"/>
                <w:color w:val="000000"/>
                <w:sz w:val="24"/>
                <w:szCs w:val="24"/>
                <w:lang w:val="en-US"/>
                <w:rPrChange w:id="763" w:author="Учетная запись Майкрософт" w:date="2024-12-17T12:44:00Z">
                  <w:rPr>
                    <w:rFonts w:eastAsia="Calibri" w:cs="Times New Roman"/>
                    <w:color w:val="000000"/>
                    <w:szCs w:val="28"/>
                    <w:lang w:val="en-US"/>
                  </w:rPr>
                </w:rPrChange>
              </w:rPr>
              <w:t xml:space="preserve">        </w:t>
            </w:r>
            <w:r w:rsidRPr="009614E8">
              <w:rPr>
                <w:rFonts w:ascii="Courier New" w:eastAsia="Calibri" w:hAnsi="Courier New" w:cs="Courier New"/>
                <w:color w:val="000000"/>
                <w:sz w:val="24"/>
                <w:szCs w:val="24"/>
                <w:rPrChange w:id="764" w:author="Учетная запись Майкрософт" w:date="2024-12-17T12:44:00Z">
                  <w:rPr>
                    <w:rFonts w:eastAsia="Calibri" w:cs="Times New Roman"/>
                    <w:color w:val="000000"/>
                    <w:szCs w:val="28"/>
                  </w:rPr>
                </w:rPrChange>
              </w:rPr>
              <w:t>-- Если пользователь найден, устанавливаем флаг user_exists в true</w:t>
            </w:r>
          </w:p>
          <w:p w14:paraId="3DF62AF4" w14:textId="77777777" w:rsidR="005D35C7" w:rsidRPr="009614E8" w:rsidRDefault="005D35C7" w:rsidP="005D35C7">
            <w:pPr>
              <w:rPr>
                <w:rFonts w:ascii="Courier New" w:eastAsia="Calibri" w:hAnsi="Courier New" w:cs="Courier New"/>
                <w:color w:val="000000"/>
                <w:sz w:val="24"/>
                <w:szCs w:val="24"/>
                <w:lang w:val="en-US"/>
                <w:rPrChange w:id="765"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rPrChange w:id="766" w:author="Учетная запись Майкрософт" w:date="2024-12-17T12:44:00Z">
                  <w:rPr>
                    <w:rFonts w:eastAsia="Calibri" w:cs="Times New Roman"/>
                    <w:color w:val="000000"/>
                    <w:szCs w:val="28"/>
                  </w:rPr>
                </w:rPrChange>
              </w:rPr>
              <w:t xml:space="preserve">        </w:t>
            </w:r>
            <w:r w:rsidRPr="009614E8">
              <w:rPr>
                <w:rFonts w:ascii="Courier New" w:eastAsia="Calibri" w:hAnsi="Courier New" w:cs="Courier New"/>
                <w:color w:val="000000"/>
                <w:sz w:val="24"/>
                <w:szCs w:val="24"/>
                <w:lang w:val="en-US"/>
                <w:rPrChange w:id="767" w:author="Учетная запись Майкрософт" w:date="2024-12-17T12:44:00Z">
                  <w:rPr>
                    <w:rFonts w:eastAsia="Calibri" w:cs="Times New Roman"/>
                    <w:color w:val="000000"/>
                    <w:szCs w:val="28"/>
                    <w:lang w:val="en-US"/>
                  </w:rPr>
                </w:rPrChange>
              </w:rPr>
              <w:t>user_exists := TRUE;</w:t>
            </w:r>
          </w:p>
          <w:p w14:paraId="27DAB360" w14:textId="77777777" w:rsidR="005D35C7" w:rsidRPr="009614E8" w:rsidRDefault="005D35C7" w:rsidP="005D35C7">
            <w:pPr>
              <w:rPr>
                <w:rFonts w:ascii="Courier New" w:eastAsia="Calibri" w:hAnsi="Courier New" w:cs="Courier New"/>
                <w:color w:val="000000"/>
                <w:sz w:val="24"/>
                <w:szCs w:val="24"/>
                <w:lang w:val="en-US"/>
                <w:rPrChange w:id="768"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69" w:author="Учетная запись Майкрософт" w:date="2024-12-17T12:44:00Z">
                  <w:rPr>
                    <w:rFonts w:eastAsia="Calibri" w:cs="Times New Roman"/>
                    <w:color w:val="000000"/>
                    <w:szCs w:val="28"/>
                    <w:lang w:val="en-US"/>
                  </w:rPr>
                </w:rPrChange>
              </w:rPr>
              <w:t xml:space="preserve">    EXCEPTION</w:t>
            </w:r>
          </w:p>
          <w:p w14:paraId="0C203076" w14:textId="77777777" w:rsidR="005D35C7" w:rsidRPr="009614E8" w:rsidRDefault="005D35C7" w:rsidP="005D35C7">
            <w:pPr>
              <w:rPr>
                <w:rFonts w:ascii="Courier New" w:eastAsia="Calibri" w:hAnsi="Courier New" w:cs="Courier New"/>
                <w:color w:val="000000"/>
                <w:sz w:val="24"/>
                <w:szCs w:val="24"/>
                <w:lang w:val="en-US"/>
                <w:rPrChange w:id="770"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71" w:author="Учетная запись Майкрософт" w:date="2024-12-17T12:44:00Z">
                  <w:rPr>
                    <w:rFonts w:eastAsia="Calibri" w:cs="Times New Roman"/>
                    <w:color w:val="000000"/>
                    <w:szCs w:val="28"/>
                    <w:lang w:val="en-US"/>
                  </w:rPr>
                </w:rPrChange>
              </w:rPr>
              <w:t xml:space="preserve">        WHEN NO_DATA_FOUND THEN</w:t>
            </w:r>
          </w:p>
          <w:p w14:paraId="49EFD664" w14:textId="77777777" w:rsidR="005D35C7" w:rsidRPr="009614E8" w:rsidRDefault="005D35C7" w:rsidP="005D35C7">
            <w:pPr>
              <w:rPr>
                <w:rFonts w:ascii="Courier New" w:eastAsia="Calibri" w:hAnsi="Courier New" w:cs="Courier New"/>
                <w:color w:val="000000"/>
                <w:sz w:val="24"/>
                <w:szCs w:val="24"/>
                <w:rPrChange w:id="772" w:author="Учетная запись Майкрософт" w:date="2024-12-17T12:44:00Z">
                  <w:rPr>
                    <w:rFonts w:eastAsia="Calibri" w:cs="Times New Roman"/>
                    <w:color w:val="000000"/>
                    <w:szCs w:val="28"/>
                  </w:rPr>
                </w:rPrChange>
              </w:rPr>
            </w:pPr>
            <w:r w:rsidRPr="009614E8">
              <w:rPr>
                <w:rFonts w:ascii="Courier New" w:eastAsia="Calibri" w:hAnsi="Courier New" w:cs="Courier New"/>
                <w:color w:val="000000"/>
                <w:sz w:val="24"/>
                <w:szCs w:val="24"/>
                <w:lang w:val="en-US"/>
                <w:rPrChange w:id="773" w:author="Учетная запись Майкрософт" w:date="2024-12-17T12:44:00Z">
                  <w:rPr>
                    <w:rFonts w:eastAsia="Calibri" w:cs="Times New Roman"/>
                    <w:color w:val="000000"/>
                    <w:szCs w:val="28"/>
                    <w:lang w:val="en-US"/>
                  </w:rPr>
                </w:rPrChange>
              </w:rPr>
              <w:t xml:space="preserve">            </w:t>
            </w:r>
            <w:r w:rsidRPr="009614E8">
              <w:rPr>
                <w:rFonts w:ascii="Courier New" w:eastAsia="Calibri" w:hAnsi="Courier New" w:cs="Courier New"/>
                <w:color w:val="000000"/>
                <w:sz w:val="24"/>
                <w:szCs w:val="24"/>
                <w:rPrChange w:id="774" w:author="Учетная запись Майкрософт" w:date="2024-12-17T12:44:00Z">
                  <w:rPr>
                    <w:rFonts w:eastAsia="Calibri" w:cs="Times New Roman"/>
                    <w:color w:val="000000"/>
                    <w:szCs w:val="28"/>
                  </w:rPr>
                </w:rPrChange>
              </w:rPr>
              <w:t>-- Если пользователь не найден, продолжаем выполнение</w:t>
            </w:r>
          </w:p>
          <w:p w14:paraId="110084A9" w14:textId="77777777" w:rsidR="005D35C7" w:rsidRPr="009614E8" w:rsidRDefault="005D35C7" w:rsidP="005D35C7">
            <w:pPr>
              <w:rPr>
                <w:rFonts w:ascii="Courier New" w:eastAsia="Calibri" w:hAnsi="Courier New" w:cs="Courier New"/>
                <w:color w:val="000000"/>
                <w:sz w:val="24"/>
                <w:szCs w:val="24"/>
                <w:rPrChange w:id="775" w:author="Учетная запись Майкрософт" w:date="2024-12-17T12:44:00Z">
                  <w:rPr>
                    <w:rFonts w:eastAsia="Calibri" w:cs="Times New Roman"/>
                    <w:color w:val="000000"/>
                    <w:szCs w:val="28"/>
                  </w:rPr>
                </w:rPrChange>
              </w:rPr>
            </w:pPr>
            <w:r w:rsidRPr="009614E8">
              <w:rPr>
                <w:rFonts w:ascii="Courier New" w:eastAsia="Calibri" w:hAnsi="Courier New" w:cs="Courier New"/>
                <w:color w:val="000000"/>
                <w:sz w:val="24"/>
                <w:szCs w:val="24"/>
                <w:rPrChange w:id="776" w:author="Учетная запись Майкрософт" w:date="2024-12-17T12:44:00Z">
                  <w:rPr>
                    <w:rFonts w:eastAsia="Calibri" w:cs="Times New Roman"/>
                    <w:color w:val="000000"/>
                    <w:szCs w:val="28"/>
                  </w:rPr>
                </w:rPrChange>
              </w:rPr>
              <w:t xml:space="preserve">            user_exists := FALSE;</w:t>
            </w:r>
          </w:p>
          <w:p w14:paraId="54D20244" w14:textId="05C82952" w:rsidR="005D35C7" w:rsidRPr="009614E8" w:rsidRDefault="00A31D48" w:rsidP="005D35C7">
            <w:pPr>
              <w:rPr>
                <w:rFonts w:ascii="Courier New" w:eastAsia="Calibri" w:hAnsi="Courier New" w:cs="Courier New"/>
                <w:color w:val="000000"/>
                <w:sz w:val="24"/>
                <w:szCs w:val="24"/>
                <w:rPrChange w:id="777" w:author="Учетная запись Майкрософт" w:date="2024-12-17T12:44:00Z">
                  <w:rPr>
                    <w:rFonts w:eastAsia="Calibri" w:cs="Times New Roman"/>
                    <w:color w:val="000000"/>
                    <w:szCs w:val="28"/>
                  </w:rPr>
                </w:rPrChange>
              </w:rPr>
            </w:pPr>
            <w:r w:rsidRPr="009614E8">
              <w:rPr>
                <w:rFonts w:ascii="Courier New" w:eastAsia="Calibri" w:hAnsi="Courier New" w:cs="Courier New"/>
                <w:color w:val="000000"/>
                <w:sz w:val="24"/>
                <w:szCs w:val="24"/>
                <w:rPrChange w:id="778" w:author="Учетная запись Майкрософт" w:date="2024-12-17T12:44:00Z">
                  <w:rPr>
                    <w:rFonts w:eastAsia="Calibri" w:cs="Times New Roman"/>
                    <w:color w:val="000000"/>
                    <w:szCs w:val="28"/>
                  </w:rPr>
                </w:rPrChange>
              </w:rPr>
              <w:t xml:space="preserve">    END;</w:t>
            </w:r>
          </w:p>
          <w:p w14:paraId="17ADDE78" w14:textId="77777777" w:rsidR="005D35C7" w:rsidRPr="009614E8" w:rsidRDefault="005D35C7" w:rsidP="005D35C7">
            <w:pPr>
              <w:rPr>
                <w:rFonts w:ascii="Courier New" w:eastAsia="Calibri" w:hAnsi="Courier New" w:cs="Courier New"/>
                <w:color w:val="000000"/>
                <w:sz w:val="24"/>
                <w:szCs w:val="24"/>
                <w:rPrChange w:id="779" w:author="Учетная запись Майкрософт" w:date="2024-12-17T12:44:00Z">
                  <w:rPr>
                    <w:rFonts w:eastAsia="Calibri" w:cs="Times New Roman"/>
                    <w:color w:val="000000"/>
                    <w:szCs w:val="28"/>
                  </w:rPr>
                </w:rPrChange>
              </w:rPr>
            </w:pPr>
            <w:r w:rsidRPr="009614E8">
              <w:rPr>
                <w:rFonts w:ascii="Courier New" w:eastAsia="Calibri" w:hAnsi="Courier New" w:cs="Courier New"/>
                <w:color w:val="000000"/>
                <w:sz w:val="24"/>
                <w:szCs w:val="24"/>
                <w:rPrChange w:id="780" w:author="Учетная запись Майкрософт" w:date="2024-12-17T12:44:00Z">
                  <w:rPr>
                    <w:rFonts w:eastAsia="Calibri" w:cs="Times New Roman"/>
                    <w:color w:val="000000"/>
                    <w:szCs w:val="28"/>
                  </w:rPr>
                </w:rPrChange>
              </w:rPr>
              <w:t xml:space="preserve">    -- Если пользователь существует, выходим из процедуры</w:t>
            </w:r>
          </w:p>
          <w:p w14:paraId="043C6D6D" w14:textId="77777777" w:rsidR="005D35C7" w:rsidRPr="009614E8" w:rsidRDefault="005D35C7" w:rsidP="005D35C7">
            <w:pPr>
              <w:rPr>
                <w:rFonts w:ascii="Courier New" w:eastAsia="Calibri" w:hAnsi="Courier New" w:cs="Courier New"/>
                <w:color w:val="000000"/>
                <w:sz w:val="24"/>
                <w:szCs w:val="24"/>
                <w:lang w:val="en-US"/>
                <w:rPrChange w:id="781"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rPrChange w:id="782" w:author="Учетная запись Майкрософт" w:date="2024-12-17T12:44:00Z">
                  <w:rPr>
                    <w:rFonts w:eastAsia="Calibri" w:cs="Times New Roman"/>
                    <w:color w:val="000000"/>
                    <w:szCs w:val="28"/>
                  </w:rPr>
                </w:rPrChange>
              </w:rPr>
              <w:t xml:space="preserve">    </w:t>
            </w:r>
            <w:r w:rsidRPr="009614E8">
              <w:rPr>
                <w:rFonts w:ascii="Courier New" w:eastAsia="Calibri" w:hAnsi="Courier New" w:cs="Courier New"/>
                <w:color w:val="000000"/>
                <w:sz w:val="24"/>
                <w:szCs w:val="24"/>
                <w:lang w:val="en-US"/>
                <w:rPrChange w:id="783" w:author="Учетная запись Майкрософт" w:date="2024-12-17T12:44:00Z">
                  <w:rPr>
                    <w:rFonts w:eastAsia="Calibri" w:cs="Times New Roman"/>
                    <w:color w:val="000000"/>
                    <w:szCs w:val="28"/>
                    <w:lang w:val="en-US"/>
                  </w:rPr>
                </w:rPrChange>
              </w:rPr>
              <w:t>IF user_exists THEN</w:t>
            </w:r>
          </w:p>
          <w:p w14:paraId="1D3E9B2F" w14:textId="77777777" w:rsidR="005D35C7" w:rsidRPr="009614E8" w:rsidRDefault="005D35C7" w:rsidP="005D35C7">
            <w:pPr>
              <w:rPr>
                <w:rFonts w:ascii="Courier New" w:eastAsia="Calibri" w:hAnsi="Courier New" w:cs="Courier New"/>
                <w:color w:val="000000"/>
                <w:sz w:val="24"/>
                <w:szCs w:val="24"/>
                <w:lang w:val="en-US"/>
                <w:rPrChange w:id="784"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85" w:author="Учетная запись Майкрософт" w:date="2024-12-17T12:44:00Z">
                  <w:rPr>
                    <w:rFonts w:eastAsia="Calibri" w:cs="Times New Roman"/>
                    <w:color w:val="000000"/>
                    <w:szCs w:val="28"/>
                    <w:lang w:val="en-US"/>
                  </w:rPr>
                </w:rPrChange>
              </w:rPr>
              <w:t xml:space="preserve">        RETURN;</w:t>
            </w:r>
          </w:p>
          <w:p w14:paraId="3388C6DA" w14:textId="56408F59" w:rsidR="005D35C7" w:rsidRPr="009614E8" w:rsidRDefault="00A31D48" w:rsidP="005D35C7">
            <w:pPr>
              <w:rPr>
                <w:rFonts w:ascii="Courier New" w:eastAsia="Calibri" w:hAnsi="Courier New" w:cs="Courier New"/>
                <w:color w:val="000000"/>
                <w:sz w:val="24"/>
                <w:szCs w:val="24"/>
                <w:lang w:val="en-US"/>
                <w:rPrChange w:id="786"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87" w:author="Учетная запись Майкрософт" w:date="2024-12-17T12:44:00Z">
                  <w:rPr>
                    <w:rFonts w:eastAsia="Calibri" w:cs="Times New Roman"/>
                    <w:color w:val="000000"/>
                    <w:szCs w:val="28"/>
                    <w:lang w:val="en-US"/>
                  </w:rPr>
                </w:rPrChange>
              </w:rPr>
              <w:t xml:space="preserve">    END IF;</w:t>
            </w:r>
          </w:p>
          <w:p w14:paraId="21416B52" w14:textId="77777777" w:rsidR="005D35C7" w:rsidRPr="009614E8" w:rsidRDefault="005D35C7" w:rsidP="005D35C7">
            <w:pPr>
              <w:rPr>
                <w:rFonts w:ascii="Courier New" w:eastAsia="Calibri" w:hAnsi="Courier New" w:cs="Courier New"/>
                <w:color w:val="000000"/>
                <w:sz w:val="24"/>
                <w:szCs w:val="24"/>
                <w:lang w:val="en-US"/>
                <w:rPrChange w:id="788"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89" w:author="Учетная запись Майкрософт" w:date="2024-12-17T12:44:00Z">
                  <w:rPr>
                    <w:rFonts w:eastAsia="Calibri" w:cs="Times New Roman"/>
                    <w:color w:val="000000"/>
                    <w:szCs w:val="28"/>
                    <w:lang w:val="en-US"/>
                  </w:rPr>
                </w:rPrChange>
              </w:rPr>
              <w:t xml:space="preserve">    -- </w:t>
            </w:r>
            <w:r w:rsidRPr="009614E8">
              <w:rPr>
                <w:rFonts w:ascii="Courier New" w:eastAsia="Calibri" w:hAnsi="Courier New" w:cs="Courier New"/>
                <w:color w:val="000000"/>
                <w:sz w:val="24"/>
                <w:szCs w:val="24"/>
                <w:rPrChange w:id="790" w:author="Учетная запись Майкрософт" w:date="2024-12-17T12:44:00Z">
                  <w:rPr>
                    <w:rFonts w:eastAsia="Calibri" w:cs="Times New Roman"/>
                    <w:color w:val="000000"/>
                    <w:szCs w:val="28"/>
                  </w:rPr>
                </w:rPrChange>
              </w:rPr>
              <w:t>Создаем</w:t>
            </w:r>
            <w:r w:rsidRPr="009614E8">
              <w:rPr>
                <w:rFonts w:ascii="Courier New" w:eastAsia="Calibri" w:hAnsi="Courier New" w:cs="Courier New"/>
                <w:color w:val="000000"/>
                <w:sz w:val="24"/>
                <w:szCs w:val="24"/>
                <w:lang w:val="en-US"/>
                <w:rPrChange w:id="791" w:author="Учетная запись Майкрософт" w:date="2024-12-17T12:44:00Z">
                  <w:rPr>
                    <w:rFonts w:eastAsia="Calibri" w:cs="Times New Roman"/>
                    <w:color w:val="000000"/>
                    <w:szCs w:val="28"/>
                    <w:lang w:val="en-US"/>
                  </w:rPr>
                </w:rPrChange>
              </w:rPr>
              <w:t xml:space="preserve"> </w:t>
            </w:r>
            <w:r w:rsidRPr="009614E8">
              <w:rPr>
                <w:rFonts w:ascii="Courier New" w:eastAsia="Calibri" w:hAnsi="Courier New" w:cs="Courier New"/>
                <w:color w:val="000000"/>
                <w:sz w:val="24"/>
                <w:szCs w:val="24"/>
                <w:rPrChange w:id="792" w:author="Учетная запись Майкрософт" w:date="2024-12-17T12:44:00Z">
                  <w:rPr>
                    <w:rFonts w:eastAsia="Calibri" w:cs="Times New Roman"/>
                    <w:color w:val="000000"/>
                    <w:szCs w:val="28"/>
                  </w:rPr>
                </w:rPrChange>
              </w:rPr>
              <w:t>нового</w:t>
            </w:r>
            <w:r w:rsidRPr="009614E8">
              <w:rPr>
                <w:rFonts w:ascii="Courier New" w:eastAsia="Calibri" w:hAnsi="Courier New" w:cs="Courier New"/>
                <w:color w:val="000000"/>
                <w:sz w:val="24"/>
                <w:szCs w:val="24"/>
                <w:lang w:val="en-US"/>
                <w:rPrChange w:id="793" w:author="Учетная запись Майкрософт" w:date="2024-12-17T12:44:00Z">
                  <w:rPr>
                    <w:rFonts w:eastAsia="Calibri" w:cs="Times New Roman"/>
                    <w:color w:val="000000"/>
                    <w:szCs w:val="28"/>
                    <w:lang w:val="en-US"/>
                  </w:rPr>
                </w:rPrChange>
              </w:rPr>
              <w:t xml:space="preserve"> </w:t>
            </w:r>
            <w:r w:rsidRPr="009614E8">
              <w:rPr>
                <w:rFonts w:ascii="Courier New" w:eastAsia="Calibri" w:hAnsi="Courier New" w:cs="Courier New"/>
                <w:color w:val="000000"/>
                <w:sz w:val="24"/>
                <w:szCs w:val="24"/>
                <w:rPrChange w:id="794" w:author="Учетная запись Майкрософт" w:date="2024-12-17T12:44:00Z">
                  <w:rPr>
                    <w:rFonts w:eastAsia="Calibri" w:cs="Times New Roman"/>
                    <w:color w:val="000000"/>
                    <w:szCs w:val="28"/>
                  </w:rPr>
                </w:rPrChange>
              </w:rPr>
              <w:t>пользователя</w:t>
            </w:r>
          </w:p>
          <w:p w14:paraId="65BEDF43" w14:textId="77777777" w:rsidR="005D35C7" w:rsidRPr="009614E8" w:rsidRDefault="005D35C7" w:rsidP="005D35C7">
            <w:pPr>
              <w:rPr>
                <w:rFonts w:ascii="Courier New" w:eastAsia="Calibri" w:hAnsi="Courier New" w:cs="Courier New"/>
                <w:color w:val="000000"/>
                <w:sz w:val="24"/>
                <w:szCs w:val="24"/>
                <w:lang w:val="en-US"/>
                <w:rPrChange w:id="795"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96" w:author="Учетная запись Майкрософт" w:date="2024-12-17T12:44:00Z">
                  <w:rPr>
                    <w:rFonts w:eastAsia="Calibri" w:cs="Times New Roman"/>
                    <w:color w:val="000000"/>
                    <w:szCs w:val="28"/>
                    <w:lang w:val="en-US"/>
                  </w:rPr>
                </w:rPrChange>
              </w:rPr>
              <w:t xml:space="preserve">    INSERT INTO users (username, password_hash, role_name)</w:t>
            </w:r>
          </w:p>
          <w:p w14:paraId="6687E933" w14:textId="77777777" w:rsidR="005D35C7" w:rsidRPr="009614E8" w:rsidRDefault="005D35C7" w:rsidP="005D35C7">
            <w:pPr>
              <w:rPr>
                <w:rFonts w:ascii="Courier New" w:eastAsia="Calibri" w:hAnsi="Courier New" w:cs="Courier New"/>
                <w:color w:val="000000"/>
                <w:sz w:val="24"/>
                <w:szCs w:val="24"/>
                <w:lang w:val="en-US"/>
                <w:rPrChange w:id="797"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798" w:author="Учетная запись Майкрософт" w:date="2024-12-17T12:44:00Z">
                  <w:rPr>
                    <w:rFonts w:eastAsia="Calibri" w:cs="Times New Roman"/>
                    <w:color w:val="000000"/>
                    <w:szCs w:val="28"/>
                    <w:lang w:val="en-US"/>
                  </w:rPr>
                </w:rPrChange>
              </w:rPr>
              <w:t xml:space="preserve">    VALUES (username_param, password_hash_param, role_name_param)</w:t>
            </w:r>
          </w:p>
          <w:p w14:paraId="2EF5310A" w14:textId="35BAB1B7" w:rsidR="005D35C7" w:rsidRPr="009614E8" w:rsidRDefault="005D35C7" w:rsidP="005D35C7">
            <w:pPr>
              <w:rPr>
                <w:rFonts w:ascii="Courier New" w:eastAsia="Calibri" w:hAnsi="Courier New" w:cs="Courier New"/>
                <w:color w:val="000000"/>
                <w:sz w:val="24"/>
                <w:szCs w:val="24"/>
                <w:lang w:val="en-US"/>
                <w:rPrChange w:id="799"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800" w:author="Учетная запись Майкрософт" w:date="2024-12-17T12:44:00Z">
                  <w:rPr>
                    <w:rFonts w:eastAsia="Calibri" w:cs="Times New Roman"/>
                    <w:color w:val="000000"/>
                    <w:szCs w:val="28"/>
                    <w:lang w:val="en-US"/>
                  </w:rPr>
                </w:rPrChange>
              </w:rPr>
              <w:t xml:space="preserve">    RETURNING user</w:t>
            </w:r>
            <w:r w:rsidR="00A31D48" w:rsidRPr="009614E8">
              <w:rPr>
                <w:rFonts w:ascii="Courier New" w:eastAsia="Calibri" w:hAnsi="Courier New" w:cs="Courier New"/>
                <w:color w:val="000000"/>
                <w:sz w:val="24"/>
                <w:szCs w:val="24"/>
                <w:lang w:val="en-US"/>
                <w:rPrChange w:id="801" w:author="Учетная запись Майкрософт" w:date="2024-12-17T12:44:00Z">
                  <w:rPr>
                    <w:rFonts w:eastAsia="Calibri" w:cs="Times New Roman"/>
                    <w:color w:val="000000"/>
                    <w:szCs w:val="28"/>
                    <w:lang w:val="en-US"/>
                  </w:rPr>
                </w:rPrChange>
              </w:rPr>
              <w:t>_id INTO STRICT user_id_output</w:t>
            </w:r>
          </w:p>
          <w:p w14:paraId="0F6724FA" w14:textId="77777777" w:rsidR="005D35C7" w:rsidRPr="009614E8" w:rsidRDefault="005D35C7" w:rsidP="005D35C7">
            <w:pPr>
              <w:rPr>
                <w:rFonts w:ascii="Courier New" w:eastAsia="Calibri" w:hAnsi="Courier New" w:cs="Courier New"/>
                <w:color w:val="000000"/>
                <w:sz w:val="24"/>
                <w:szCs w:val="24"/>
                <w:rPrChange w:id="802" w:author="Учетная запись Майкрософт" w:date="2024-12-17T12:44:00Z">
                  <w:rPr>
                    <w:rFonts w:eastAsia="Calibri" w:cs="Times New Roman"/>
                    <w:color w:val="000000"/>
                    <w:szCs w:val="28"/>
                  </w:rPr>
                </w:rPrChange>
              </w:rPr>
            </w:pPr>
            <w:r w:rsidRPr="009614E8">
              <w:rPr>
                <w:rFonts w:ascii="Courier New" w:eastAsia="Calibri" w:hAnsi="Courier New" w:cs="Courier New"/>
                <w:color w:val="000000"/>
                <w:sz w:val="24"/>
                <w:szCs w:val="24"/>
                <w:lang w:val="en-US"/>
                <w:rPrChange w:id="803" w:author="Учетная запись Майкрософт" w:date="2024-12-17T12:44:00Z">
                  <w:rPr>
                    <w:rFonts w:eastAsia="Calibri" w:cs="Times New Roman"/>
                    <w:color w:val="000000"/>
                    <w:szCs w:val="28"/>
                    <w:lang w:val="en-US"/>
                  </w:rPr>
                </w:rPrChange>
              </w:rPr>
              <w:t xml:space="preserve">    </w:t>
            </w:r>
            <w:r w:rsidRPr="009614E8">
              <w:rPr>
                <w:rFonts w:ascii="Courier New" w:eastAsia="Calibri" w:hAnsi="Courier New" w:cs="Courier New"/>
                <w:color w:val="000000"/>
                <w:sz w:val="24"/>
                <w:szCs w:val="24"/>
                <w:rPrChange w:id="804" w:author="Учетная запись Майкрософт" w:date="2024-12-17T12:44:00Z">
                  <w:rPr>
                    <w:rFonts w:eastAsia="Calibri" w:cs="Times New Roman"/>
                    <w:color w:val="000000"/>
                    <w:szCs w:val="28"/>
                  </w:rPr>
                </w:rPrChange>
              </w:rPr>
              <w:t>-- Создаем плейлист "Понравившиеся" для нового пользователя</w:t>
            </w:r>
          </w:p>
          <w:p w14:paraId="03024438" w14:textId="77777777" w:rsidR="005D35C7" w:rsidRPr="009614E8" w:rsidRDefault="005D35C7" w:rsidP="005D35C7">
            <w:pPr>
              <w:rPr>
                <w:rFonts w:ascii="Courier New" w:eastAsia="Calibri" w:hAnsi="Courier New" w:cs="Courier New"/>
                <w:color w:val="000000"/>
                <w:sz w:val="24"/>
                <w:szCs w:val="24"/>
                <w:lang w:val="en-US"/>
                <w:rPrChange w:id="805"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rPrChange w:id="806" w:author="Учетная запись Майкрософт" w:date="2024-12-17T12:44:00Z">
                  <w:rPr>
                    <w:rFonts w:eastAsia="Calibri" w:cs="Times New Roman"/>
                    <w:color w:val="000000"/>
                    <w:szCs w:val="28"/>
                  </w:rPr>
                </w:rPrChange>
              </w:rPr>
              <w:t xml:space="preserve">    </w:t>
            </w:r>
            <w:r w:rsidRPr="009614E8">
              <w:rPr>
                <w:rFonts w:ascii="Courier New" w:eastAsia="Calibri" w:hAnsi="Courier New" w:cs="Courier New"/>
                <w:color w:val="000000"/>
                <w:sz w:val="24"/>
                <w:szCs w:val="24"/>
                <w:lang w:val="en-US"/>
                <w:rPrChange w:id="807" w:author="Учетная запись Майкрософт" w:date="2024-12-17T12:44:00Z">
                  <w:rPr>
                    <w:rFonts w:eastAsia="Calibri" w:cs="Times New Roman"/>
                    <w:color w:val="000000"/>
                    <w:szCs w:val="28"/>
                    <w:lang w:val="en-US"/>
                  </w:rPr>
                </w:rPrChange>
              </w:rPr>
              <w:t>INSERT INTO playlists (user_id, title, descriprion, image_playlist)</w:t>
            </w:r>
          </w:p>
          <w:p w14:paraId="08FFD111" w14:textId="77777777" w:rsidR="005D35C7" w:rsidRPr="009614E8" w:rsidRDefault="005D35C7" w:rsidP="005D35C7">
            <w:pPr>
              <w:rPr>
                <w:rFonts w:ascii="Courier New" w:eastAsia="Calibri" w:hAnsi="Courier New" w:cs="Courier New"/>
                <w:color w:val="000000"/>
                <w:sz w:val="24"/>
                <w:szCs w:val="24"/>
                <w:lang w:val="en-US"/>
                <w:rPrChange w:id="808"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809" w:author="Учетная запись Майкрософт" w:date="2024-12-17T12:44:00Z">
                  <w:rPr>
                    <w:rFonts w:eastAsia="Calibri" w:cs="Times New Roman"/>
                    <w:color w:val="000000"/>
                    <w:szCs w:val="28"/>
                    <w:lang w:val="en-US"/>
                  </w:rPr>
                </w:rPrChange>
              </w:rPr>
              <w:t xml:space="preserve">    VALUES (user_id_output, '</w:t>
            </w:r>
            <w:r w:rsidRPr="009614E8">
              <w:rPr>
                <w:rFonts w:ascii="Courier New" w:eastAsia="Calibri" w:hAnsi="Courier New" w:cs="Courier New"/>
                <w:color w:val="000000"/>
                <w:sz w:val="24"/>
                <w:szCs w:val="24"/>
                <w:rPrChange w:id="810" w:author="Учетная запись Майкрософт" w:date="2024-12-17T12:44:00Z">
                  <w:rPr>
                    <w:rFonts w:eastAsia="Calibri" w:cs="Times New Roman"/>
                    <w:color w:val="000000"/>
                    <w:szCs w:val="28"/>
                  </w:rPr>
                </w:rPrChange>
              </w:rPr>
              <w:t>Понравившиеся</w:t>
            </w:r>
            <w:r w:rsidRPr="009614E8">
              <w:rPr>
                <w:rFonts w:ascii="Courier New" w:eastAsia="Calibri" w:hAnsi="Courier New" w:cs="Courier New"/>
                <w:color w:val="000000"/>
                <w:sz w:val="24"/>
                <w:szCs w:val="24"/>
                <w:lang w:val="en-US"/>
                <w:rPrChange w:id="811" w:author="Учетная запись Майкрософт" w:date="2024-12-17T12:44:00Z">
                  <w:rPr>
                    <w:rFonts w:eastAsia="Calibri" w:cs="Times New Roman"/>
                    <w:color w:val="000000"/>
                    <w:szCs w:val="28"/>
                    <w:lang w:val="en-US"/>
                  </w:rPr>
                </w:rPrChange>
              </w:rPr>
              <w:t>', '', playlist_photo_url_param)</w:t>
            </w:r>
          </w:p>
          <w:p w14:paraId="1314AA1A" w14:textId="7E003726" w:rsidR="005D35C7" w:rsidRPr="009614E8" w:rsidRDefault="005D35C7" w:rsidP="005D35C7">
            <w:pPr>
              <w:rPr>
                <w:rFonts w:ascii="Courier New" w:eastAsia="Calibri" w:hAnsi="Courier New" w:cs="Courier New"/>
                <w:color w:val="000000"/>
                <w:sz w:val="24"/>
                <w:szCs w:val="24"/>
                <w:lang w:val="en-US"/>
                <w:rPrChange w:id="812"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813" w:author="Учетная запись Майкрософт" w:date="2024-12-17T12:44:00Z">
                  <w:rPr>
                    <w:rFonts w:eastAsia="Calibri" w:cs="Times New Roman"/>
                    <w:color w:val="000000"/>
                    <w:szCs w:val="28"/>
                    <w:lang w:val="en-US"/>
                  </w:rPr>
                </w:rPrChange>
              </w:rPr>
              <w:t xml:space="preserve">    RETURNING playlist_id </w:t>
            </w:r>
            <w:r w:rsidR="00A31D48" w:rsidRPr="009614E8">
              <w:rPr>
                <w:rFonts w:ascii="Courier New" w:eastAsia="Calibri" w:hAnsi="Courier New" w:cs="Courier New"/>
                <w:color w:val="000000"/>
                <w:sz w:val="24"/>
                <w:szCs w:val="24"/>
                <w:lang w:val="en-US"/>
                <w:rPrChange w:id="814" w:author="Учетная запись Майкрософт" w:date="2024-12-17T12:44:00Z">
                  <w:rPr>
                    <w:rFonts w:eastAsia="Calibri" w:cs="Times New Roman"/>
                    <w:color w:val="000000"/>
                    <w:szCs w:val="28"/>
                    <w:lang w:val="en-US"/>
                  </w:rPr>
                </w:rPrChange>
              </w:rPr>
              <w:t>INTO STRICT playlist_id_output;</w:t>
            </w:r>
          </w:p>
          <w:p w14:paraId="1ACE512F" w14:textId="77777777" w:rsidR="005D35C7" w:rsidRPr="009614E8" w:rsidRDefault="005D35C7" w:rsidP="005D35C7">
            <w:pPr>
              <w:rPr>
                <w:rFonts w:ascii="Courier New" w:eastAsia="Calibri" w:hAnsi="Courier New" w:cs="Courier New"/>
                <w:color w:val="000000"/>
                <w:sz w:val="24"/>
                <w:szCs w:val="24"/>
                <w:rPrChange w:id="815" w:author="Учетная запись Майкрософт" w:date="2024-12-17T12:44:00Z">
                  <w:rPr>
                    <w:rFonts w:eastAsia="Calibri" w:cs="Times New Roman"/>
                    <w:color w:val="000000"/>
                    <w:szCs w:val="28"/>
                  </w:rPr>
                </w:rPrChange>
              </w:rPr>
            </w:pPr>
            <w:r w:rsidRPr="009614E8">
              <w:rPr>
                <w:rFonts w:ascii="Courier New" w:eastAsia="Calibri" w:hAnsi="Courier New" w:cs="Courier New"/>
                <w:color w:val="000000"/>
                <w:sz w:val="24"/>
                <w:szCs w:val="24"/>
                <w:lang w:val="en-US"/>
                <w:rPrChange w:id="816" w:author="Учетная запись Майкрософт" w:date="2024-12-17T12:44:00Z">
                  <w:rPr>
                    <w:rFonts w:eastAsia="Calibri" w:cs="Times New Roman"/>
                    <w:color w:val="000000"/>
                    <w:szCs w:val="28"/>
                    <w:lang w:val="en-US"/>
                  </w:rPr>
                </w:rPrChange>
              </w:rPr>
              <w:t xml:space="preserve">    </w:t>
            </w:r>
            <w:r w:rsidRPr="009614E8">
              <w:rPr>
                <w:rFonts w:ascii="Courier New" w:eastAsia="Calibri" w:hAnsi="Courier New" w:cs="Courier New"/>
                <w:color w:val="000000"/>
                <w:sz w:val="24"/>
                <w:szCs w:val="24"/>
                <w:rPrChange w:id="817" w:author="Учетная запись Майкрософт" w:date="2024-12-17T12:44:00Z">
                  <w:rPr>
                    <w:rFonts w:eastAsia="Calibri" w:cs="Times New Roman"/>
                    <w:color w:val="000000"/>
                    <w:szCs w:val="28"/>
                  </w:rPr>
                </w:rPrChange>
              </w:rPr>
              <w:t>-- Возвращаем ID пользователя и флаг user_exists</w:t>
            </w:r>
          </w:p>
          <w:p w14:paraId="780D3237" w14:textId="77777777" w:rsidR="005D35C7" w:rsidRPr="009614E8" w:rsidRDefault="005D35C7" w:rsidP="005D35C7">
            <w:pPr>
              <w:rPr>
                <w:rFonts w:ascii="Courier New" w:eastAsia="Calibri" w:hAnsi="Courier New" w:cs="Courier New"/>
                <w:color w:val="000000"/>
                <w:sz w:val="24"/>
                <w:szCs w:val="24"/>
                <w:lang w:val="en-US"/>
                <w:rPrChange w:id="818"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rPrChange w:id="819" w:author="Учетная запись Майкрософт" w:date="2024-12-17T12:44:00Z">
                  <w:rPr>
                    <w:rFonts w:eastAsia="Calibri" w:cs="Times New Roman"/>
                    <w:color w:val="000000"/>
                    <w:szCs w:val="28"/>
                  </w:rPr>
                </w:rPrChange>
              </w:rPr>
              <w:t xml:space="preserve">    </w:t>
            </w:r>
            <w:r w:rsidRPr="009614E8">
              <w:rPr>
                <w:rFonts w:ascii="Courier New" w:eastAsia="Calibri" w:hAnsi="Courier New" w:cs="Courier New"/>
                <w:color w:val="000000"/>
                <w:sz w:val="24"/>
                <w:szCs w:val="24"/>
                <w:lang w:val="en-US"/>
                <w:rPrChange w:id="820" w:author="Учетная запись Майкрософт" w:date="2024-12-17T12:44:00Z">
                  <w:rPr>
                    <w:rFonts w:eastAsia="Calibri" w:cs="Times New Roman"/>
                    <w:color w:val="000000"/>
                    <w:szCs w:val="28"/>
                    <w:lang w:val="en-US"/>
                  </w:rPr>
                </w:rPrChange>
              </w:rPr>
              <w:t>user_id_param := user_id_output;</w:t>
            </w:r>
          </w:p>
          <w:p w14:paraId="2D4C6663" w14:textId="77777777" w:rsidR="005D35C7" w:rsidRPr="009614E8" w:rsidRDefault="005D35C7" w:rsidP="005D35C7">
            <w:pPr>
              <w:rPr>
                <w:rFonts w:ascii="Courier New" w:eastAsia="Calibri" w:hAnsi="Courier New" w:cs="Courier New"/>
                <w:color w:val="000000"/>
                <w:sz w:val="24"/>
                <w:szCs w:val="24"/>
                <w:lang w:val="en-US"/>
                <w:rPrChange w:id="821"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822" w:author="Учетная запись Майкрософт" w:date="2024-12-17T12:44:00Z">
                  <w:rPr>
                    <w:rFonts w:eastAsia="Calibri" w:cs="Times New Roman"/>
                    <w:color w:val="000000"/>
                    <w:szCs w:val="28"/>
                    <w:lang w:val="en-US"/>
                  </w:rPr>
                </w:rPrChange>
              </w:rPr>
              <w:t xml:space="preserve">    user_exists := FALSE;</w:t>
            </w:r>
          </w:p>
          <w:p w14:paraId="6700A7EC" w14:textId="77777777" w:rsidR="005D35C7" w:rsidRPr="009614E8" w:rsidRDefault="005D35C7" w:rsidP="005D35C7">
            <w:pPr>
              <w:rPr>
                <w:rFonts w:ascii="Courier New" w:eastAsia="Calibri" w:hAnsi="Courier New" w:cs="Courier New"/>
                <w:color w:val="000000"/>
                <w:sz w:val="24"/>
                <w:szCs w:val="24"/>
                <w:lang w:val="en-US"/>
                <w:rPrChange w:id="823"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824" w:author="Учетная запись Майкрософт" w:date="2024-12-17T12:44:00Z">
                  <w:rPr>
                    <w:rFonts w:eastAsia="Calibri" w:cs="Times New Roman"/>
                    <w:color w:val="000000"/>
                    <w:szCs w:val="28"/>
                    <w:lang w:val="en-US"/>
                  </w:rPr>
                </w:rPrChange>
              </w:rPr>
              <w:tab/>
              <w:t>RAISE NOTICE '</w:t>
            </w:r>
            <w:r w:rsidRPr="009614E8">
              <w:rPr>
                <w:rFonts w:ascii="Courier New" w:eastAsia="Calibri" w:hAnsi="Courier New" w:cs="Courier New"/>
                <w:color w:val="000000"/>
                <w:sz w:val="24"/>
                <w:szCs w:val="24"/>
                <w:rPrChange w:id="825" w:author="Учетная запись Майкрософт" w:date="2024-12-17T12:44:00Z">
                  <w:rPr>
                    <w:rFonts w:eastAsia="Calibri" w:cs="Times New Roman"/>
                    <w:color w:val="000000"/>
                    <w:szCs w:val="28"/>
                  </w:rPr>
                </w:rPrChange>
              </w:rPr>
              <w:t>Вы</w:t>
            </w:r>
            <w:r w:rsidRPr="009614E8">
              <w:rPr>
                <w:rFonts w:ascii="Courier New" w:eastAsia="Calibri" w:hAnsi="Courier New" w:cs="Courier New"/>
                <w:color w:val="000000"/>
                <w:sz w:val="24"/>
                <w:szCs w:val="24"/>
                <w:lang w:val="en-US"/>
                <w:rPrChange w:id="826" w:author="Учетная запись Майкрософт" w:date="2024-12-17T12:44:00Z">
                  <w:rPr>
                    <w:rFonts w:eastAsia="Calibri" w:cs="Times New Roman"/>
                    <w:color w:val="000000"/>
                    <w:szCs w:val="28"/>
                    <w:lang w:val="en-US"/>
                  </w:rPr>
                </w:rPrChange>
              </w:rPr>
              <w:t xml:space="preserve"> </w:t>
            </w:r>
            <w:r w:rsidRPr="009614E8">
              <w:rPr>
                <w:rFonts w:ascii="Courier New" w:eastAsia="Calibri" w:hAnsi="Courier New" w:cs="Courier New"/>
                <w:color w:val="000000"/>
                <w:sz w:val="24"/>
                <w:szCs w:val="24"/>
                <w:rPrChange w:id="827" w:author="Учетная запись Майкрософт" w:date="2024-12-17T12:44:00Z">
                  <w:rPr>
                    <w:rFonts w:eastAsia="Calibri" w:cs="Times New Roman"/>
                    <w:color w:val="000000"/>
                    <w:szCs w:val="28"/>
                  </w:rPr>
                </w:rPrChange>
              </w:rPr>
              <w:t>успешно</w:t>
            </w:r>
            <w:r w:rsidRPr="009614E8">
              <w:rPr>
                <w:rFonts w:ascii="Courier New" w:eastAsia="Calibri" w:hAnsi="Courier New" w:cs="Courier New"/>
                <w:color w:val="000000"/>
                <w:sz w:val="24"/>
                <w:szCs w:val="24"/>
                <w:lang w:val="en-US"/>
                <w:rPrChange w:id="828" w:author="Учетная запись Майкрософт" w:date="2024-12-17T12:44:00Z">
                  <w:rPr>
                    <w:rFonts w:eastAsia="Calibri" w:cs="Times New Roman"/>
                    <w:color w:val="000000"/>
                    <w:szCs w:val="28"/>
                    <w:lang w:val="en-US"/>
                  </w:rPr>
                </w:rPrChange>
              </w:rPr>
              <w:t xml:space="preserve"> </w:t>
            </w:r>
            <w:r w:rsidRPr="009614E8">
              <w:rPr>
                <w:rFonts w:ascii="Courier New" w:eastAsia="Calibri" w:hAnsi="Courier New" w:cs="Courier New"/>
                <w:color w:val="000000"/>
                <w:sz w:val="24"/>
                <w:szCs w:val="24"/>
                <w:rPrChange w:id="829" w:author="Учетная запись Майкрософт" w:date="2024-12-17T12:44:00Z">
                  <w:rPr>
                    <w:rFonts w:eastAsia="Calibri" w:cs="Times New Roman"/>
                    <w:color w:val="000000"/>
                    <w:szCs w:val="28"/>
                  </w:rPr>
                </w:rPrChange>
              </w:rPr>
              <w:t>зарегистрировались</w:t>
            </w:r>
            <w:r w:rsidRPr="009614E8">
              <w:rPr>
                <w:rFonts w:ascii="Courier New" w:eastAsia="Calibri" w:hAnsi="Courier New" w:cs="Courier New"/>
                <w:color w:val="000000"/>
                <w:sz w:val="24"/>
                <w:szCs w:val="24"/>
                <w:lang w:val="en-US"/>
                <w:rPrChange w:id="830" w:author="Учетная запись Майкрософт" w:date="2024-12-17T12:44:00Z">
                  <w:rPr>
                    <w:rFonts w:eastAsia="Calibri" w:cs="Times New Roman"/>
                    <w:color w:val="000000"/>
                    <w:szCs w:val="28"/>
                    <w:lang w:val="en-US"/>
                  </w:rPr>
                </w:rPrChange>
              </w:rPr>
              <w:t xml:space="preserve"> </w:t>
            </w:r>
            <w:r w:rsidRPr="009614E8">
              <w:rPr>
                <w:rFonts w:ascii="Courier New" w:eastAsia="Calibri" w:hAnsi="Courier New" w:cs="Courier New"/>
                <w:color w:val="000000"/>
                <w:sz w:val="24"/>
                <w:szCs w:val="24"/>
                <w:rPrChange w:id="831" w:author="Учетная запись Майкрософт" w:date="2024-12-17T12:44:00Z">
                  <w:rPr>
                    <w:rFonts w:eastAsia="Calibri" w:cs="Times New Roman"/>
                    <w:color w:val="000000"/>
                    <w:szCs w:val="28"/>
                  </w:rPr>
                </w:rPrChange>
              </w:rPr>
              <w:t>под</w:t>
            </w:r>
            <w:r w:rsidRPr="009614E8">
              <w:rPr>
                <w:rFonts w:ascii="Courier New" w:eastAsia="Calibri" w:hAnsi="Courier New" w:cs="Courier New"/>
                <w:color w:val="000000"/>
                <w:sz w:val="24"/>
                <w:szCs w:val="24"/>
                <w:lang w:val="en-US"/>
                <w:rPrChange w:id="832" w:author="Учетная запись Майкрософт" w:date="2024-12-17T12:44:00Z">
                  <w:rPr>
                    <w:rFonts w:eastAsia="Calibri" w:cs="Times New Roman"/>
                    <w:color w:val="000000"/>
                    <w:szCs w:val="28"/>
                    <w:lang w:val="en-US"/>
                  </w:rPr>
                </w:rPrChange>
              </w:rPr>
              <w:t xml:space="preserve"> </w:t>
            </w:r>
            <w:r w:rsidRPr="009614E8">
              <w:rPr>
                <w:rFonts w:ascii="Courier New" w:eastAsia="Calibri" w:hAnsi="Courier New" w:cs="Courier New"/>
                <w:color w:val="000000"/>
                <w:sz w:val="24"/>
                <w:szCs w:val="24"/>
                <w:rPrChange w:id="833" w:author="Учетная запись Майкрософт" w:date="2024-12-17T12:44:00Z">
                  <w:rPr>
                    <w:rFonts w:eastAsia="Calibri" w:cs="Times New Roman"/>
                    <w:color w:val="000000"/>
                    <w:szCs w:val="28"/>
                  </w:rPr>
                </w:rPrChange>
              </w:rPr>
              <w:t>именем</w:t>
            </w:r>
            <w:r w:rsidRPr="009614E8">
              <w:rPr>
                <w:rFonts w:ascii="Courier New" w:eastAsia="Calibri" w:hAnsi="Courier New" w:cs="Courier New"/>
                <w:color w:val="000000"/>
                <w:sz w:val="24"/>
                <w:szCs w:val="24"/>
                <w:lang w:val="en-US"/>
                <w:rPrChange w:id="834" w:author="Учетная запись Майкрософт" w:date="2024-12-17T12:44:00Z">
                  <w:rPr>
                    <w:rFonts w:eastAsia="Calibri" w:cs="Times New Roman"/>
                    <w:color w:val="000000"/>
                    <w:szCs w:val="28"/>
                    <w:lang w:val="en-US"/>
                  </w:rPr>
                </w:rPrChange>
              </w:rPr>
              <w:t>: %', username_param;</w:t>
            </w:r>
          </w:p>
          <w:p w14:paraId="1F36FF46" w14:textId="77777777" w:rsidR="005D35C7" w:rsidRPr="009614E8" w:rsidRDefault="005D35C7" w:rsidP="005D35C7">
            <w:pPr>
              <w:rPr>
                <w:rFonts w:ascii="Courier New" w:eastAsia="Calibri" w:hAnsi="Courier New" w:cs="Courier New"/>
                <w:color w:val="000000"/>
                <w:sz w:val="24"/>
                <w:szCs w:val="24"/>
                <w:lang w:val="en-US"/>
                <w:rPrChange w:id="835" w:author="Учетная запись Майкрософт" w:date="2024-12-17T12:44:00Z">
                  <w:rPr>
                    <w:rFonts w:eastAsia="Calibri" w:cs="Times New Roman"/>
                    <w:color w:val="000000"/>
                    <w:szCs w:val="28"/>
                    <w:lang w:val="en-US"/>
                  </w:rPr>
                </w:rPrChange>
              </w:rPr>
            </w:pPr>
            <w:r w:rsidRPr="009614E8">
              <w:rPr>
                <w:rFonts w:ascii="Courier New" w:eastAsia="Calibri" w:hAnsi="Courier New" w:cs="Courier New"/>
                <w:color w:val="000000"/>
                <w:sz w:val="24"/>
                <w:szCs w:val="24"/>
                <w:lang w:val="en-US"/>
                <w:rPrChange w:id="836" w:author="Учетная запись Майкрософт" w:date="2024-12-17T12:44:00Z">
                  <w:rPr>
                    <w:rFonts w:eastAsia="Calibri" w:cs="Times New Roman"/>
                    <w:color w:val="000000"/>
                    <w:szCs w:val="28"/>
                    <w:lang w:val="en-US"/>
                  </w:rPr>
                </w:rPrChange>
              </w:rPr>
              <w:t>END;</w:t>
            </w:r>
          </w:p>
          <w:p w14:paraId="41304966" w14:textId="1BEBE18B" w:rsidR="005D35C7" w:rsidRPr="006E761B" w:rsidRDefault="005D35C7" w:rsidP="005D35C7">
            <w:pPr>
              <w:rPr>
                <w:rFonts w:eastAsia="Calibri" w:cs="Times New Roman"/>
                <w:color w:val="000000"/>
                <w:szCs w:val="28"/>
                <w:lang w:val="en-US"/>
              </w:rPr>
            </w:pPr>
            <w:r w:rsidRPr="009614E8">
              <w:rPr>
                <w:rFonts w:ascii="Courier New" w:eastAsia="Calibri" w:hAnsi="Courier New" w:cs="Courier New"/>
                <w:color w:val="000000"/>
                <w:sz w:val="24"/>
                <w:szCs w:val="24"/>
                <w:lang w:val="en-US"/>
                <w:rPrChange w:id="837" w:author="Учетная запись Майкрософт" w:date="2024-12-17T12:44:00Z">
                  <w:rPr>
                    <w:rFonts w:eastAsia="Calibri" w:cs="Times New Roman"/>
                    <w:color w:val="000000"/>
                    <w:szCs w:val="28"/>
                    <w:lang w:val="en-US"/>
                  </w:rPr>
                </w:rPrChange>
              </w:rPr>
              <w:t>$$ LANGUAGE plpgsql;</w:t>
            </w:r>
            <w:commentRangeEnd w:id="720"/>
            <w:r w:rsidR="00032EE1" w:rsidRPr="009614E8">
              <w:rPr>
                <w:rStyle w:val="afe"/>
                <w:rFonts w:ascii="Courier New" w:hAnsi="Courier New" w:cs="Courier New"/>
                <w:sz w:val="24"/>
                <w:szCs w:val="24"/>
                <w:rPrChange w:id="838" w:author="Учетная запись Майкрософт" w:date="2024-12-17T12:44:00Z">
                  <w:rPr>
                    <w:rStyle w:val="afe"/>
                  </w:rPr>
                </w:rPrChange>
              </w:rPr>
              <w:commentReference w:id="720"/>
            </w:r>
          </w:p>
        </w:tc>
      </w:tr>
    </w:tbl>
    <w:p w14:paraId="296B8AC6" w14:textId="788F89D3" w:rsidR="005D35C7" w:rsidRDefault="005D35C7" w:rsidP="00437F55">
      <w:pPr>
        <w:spacing w:after="280"/>
        <w:jc w:val="center"/>
      </w:pPr>
      <w:r>
        <w:t xml:space="preserve">Листинг 3.2 – Создание процедуры </w:t>
      </w:r>
      <w:r w:rsidR="00C65130" w:rsidRPr="00A710E5">
        <w:rPr>
          <w:rFonts w:eastAsia="Calibri" w:cs="Times New Roman"/>
          <w:color w:val="000000"/>
          <w:szCs w:val="28"/>
        </w:rPr>
        <w:t>add_user</w:t>
      </w:r>
    </w:p>
    <w:p w14:paraId="63C09189" w14:textId="577D6673" w:rsidR="00437F55" w:rsidRDefault="00437F55" w:rsidP="00437F55">
      <w:pPr>
        <w:spacing w:after="0"/>
        <w:ind w:firstLine="709"/>
        <w:jc w:val="both"/>
      </w:pPr>
      <w:r>
        <w:lastRenderedPageBreak/>
        <w:t>Процедура add_user предназначена для добавления нового пользователя в базу данных, а также создания для него плейлиста "Понравившиеся".</w:t>
      </w:r>
    </w:p>
    <w:p w14:paraId="628389B4" w14:textId="6D9C1978" w:rsidR="00437F55" w:rsidRDefault="00437F55" w:rsidP="00437F55">
      <w:pPr>
        <w:spacing w:after="0"/>
        <w:ind w:firstLine="709"/>
        <w:jc w:val="both"/>
      </w:pPr>
      <w:r>
        <w:t>Сначала процедура проверяет наличие пользователя с указанным именем в таблице users. Если пользователь уже существует, устанавливается флаг user_exists в TRUE, и выполнение процедуры завершается. В случае отсутствия пользователя с таким именем, процедура создает новую запись о пользователе, используя переданные параметры.</w:t>
      </w:r>
    </w:p>
    <w:p w14:paraId="278A9C3C" w14:textId="6D77F9C4" w:rsidR="00633886" w:rsidRPr="00D82D2A" w:rsidRDefault="006B64B3" w:rsidP="005D35C7">
      <w:pPr>
        <w:pStyle w:val="afb"/>
        <w:rPr>
          <w:shd w:val="clear" w:color="auto" w:fill="444654"/>
        </w:rPr>
      </w:pPr>
      <w:bookmarkStart w:id="839" w:name="_Toc185286460"/>
      <w:bookmarkStart w:id="840" w:name="_Toc185345474"/>
      <w:r w:rsidRPr="000D50C5">
        <w:t xml:space="preserve">3.3 </w:t>
      </w:r>
      <w:r w:rsidR="00000C73" w:rsidRPr="00D82D2A">
        <w:t>Функции</w:t>
      </w:r>
      <w:bookmarkEnd w:id="839"/>
      <w:bookmarkEnd w:id="840"/>
    </w:p>
    <w:p w14:paraId="5A102B85" w14:textId="17814B5B" w:rsidR="007458E6" w:rsidRDefault="00517841" w:rsidP="00386609">
      <w:pPr>
        <w:spacing w:after="0" w:line="240" w:lineRule="auto"/>
        <w:ind w:firstLine="709"/>
        <w:jc w:val="both"/>
        <w:rPr>
          <w:rFonts w:cs="Times New Roman"/>
        </w:rPr>
      </w:pPr>
      <w:r w:rsidRPr="00517841">
        <w:rPr>
          <w:rFonts w:cs="Times New Roman"/>
        </w:rPr>
        <w:t xml:space="preserve">Функции являются объектами базы данных, которые позволяют выполнять определенные действия на стороне сервера базы данных. Функции могут использоваться для выполнения различных задач, таких как обработка данных, преобразование данных, агрегация данных и т. </w:t>
      </w:r>
      <w:r>
        <w:rPr>
          <w:rFonts w:cs="Times New Roman"/>
        </w:rPr>
        <w:t>д.</w:t>
      </w:r>
    </w:p>
    <w:p w14:paraId="3C1CC623" w14:textId="4A4A14A4" w:rsidR="00517841" w:rsidRDefault="00517841" w:rsidP="00386609">
      <w:pPr>
        <w:spacing w:after="0" w:line="240" w:lineRule="auto"/>
        <w:ind w:firstLine="709"/>
        <w:rPr>
          <w:szCs w:val="28"/>
        </w:rPr>
      </w:pPr>
      <w:r>
        <w:t>Функции</w:t>
      </w:r>
      <w:r w:rsidRPr="00B53196">
        <w:rPr>
          <w:szCs w:val="28"/>
        </w:rPr>
        <w:t>, разработанные в рамках курсового проекта:</w:t>
      </w:r>
    </w:p>
    <w:p w14:paraId="3D5CF8DE" w14:textId="07AFA0D9" w:rsidR="0054534B" w:rsidRPr="00094E17" w:rsidRDefault="0054534B"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 xml:space="preserve">delete_playlist. </w:t>
      </w:r>
      <w:r>
        <w:t xml:space="preserve">Удаление </w:t>
      </w:r>
      <w:r w:rsidR="001A3B5F">
        <w:t>пл</w:t>
      </w:r>
      <w:r>
        <w:t>ейлиста;</w:t>
      </w:r>
    </w:p>
    <w:p w14:paraId="73589129" w14:textId="1DC8BA0F" w:rsidR="0027125F" w:rsidRDefault="00D11A30"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get</w:t>
      </w:r>
      <w:r w:rsidRPr="00D11A30">
        <w:t>_</w:t>
      </w:r>
      <w:r>
        <w:rPr>
          <w:lang w:val="en-US"/>
        </w:rPr>
        <w:t>all</w:t>
      </w:r>
      <w:r w:rsidRPr="00D11A30">
        <w:t>_</w:t>
      </w:r>
      <w:r>
        <w:rPr>
          <w:lang w:val="en-US"/>
        </w:rPr>
        <w:t>commnities</w:t>
      </w:r>
      <w:r w:rsidR="0027125F" w:rsidRPr="00AF5AAC">
        <w:t>.</w:t>
      </w:r>
      <w:r w:rsidR="00E51455" w:rsidRPr="00D11A30">
        <w:t xml:space="preserve"> </w:t>
      </w:r>
      <w:r w:rsidR="00E51455">
        <w:t xml:space="preserve">Получение </w:t>
      </w:r>
      <w:r>
        <w:t>всех сообществ</w:t>
      </w:r>
      <w:r w:rsidR="0027125F" w:rsidRPr="00AF5AAC">
        <w:t>;</w:t>
      </w:r>
    </w:p>
    <w:p w14:paraId="7864400B" w14:textId="682A9CAA" w:rsidR="00144765" w:rsidRDefault="00144765" w:rsidP="0014476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Pr>
          <w:lang w:val="en-US"/>
        </w:rPr>
        <w:t>get_all_community_names</w:t>
      </w:r>
      <w:r w:rsidRPr="00465AC8">
        <w:rPr>
          <w:lang w:val="en-US"/>
        </w:rPr>
        <w:t xml:space="preserve">. </w:t>
      </w:r>
      <w:r>
        <w:t>Вывод</w:t>
      </w:r>
      <w:r w:rsidRPr="006E761B">
        <w:rPr>
          <w:lang w:val="en-US"/>
        </w:rPr>
        <w:t xml:space="preserve"> </w:t>
      </w:r>
      <w:r>
        <w:t>всех</w:t>
      </w:r>
      <w:r w:rsidRPr="006E761B">
        <w:rPr>
          <w:lang w:val="en-US"/>
        </w:rPr>
        <w:t xml:space="preserve"> </w:t>
      </w:r>
      <w:r>
        <w:t>сообщесв</w:t>
      </w:r>
      <w:r w:rsidRPr="00986A6B">
        <w:rPr>
          <w:lang w:val="en-US"/>
        </w:rPr>
        <w:t>;</w:t>
      </w:r>
    </w:p>
    <w:p w14:paraId="4FF60938" w14:textId="6697F69E" w:rsidR="00144765" w:rsidRDefault="00144765" w:rsidP="0014476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get</w:t>
      </w:r>
      <w:r w:rsidRPr="00484252">
        <w:t>_</w:t>
      </w:r>
      <w:r>
        <w:rPr>
          <w:lang w:val="en-US"/>
        </w:rPr>
        <w:t>artist</w:t>
      </w:r>
      <w:r w:rsidRPr="00484252">
        <w:t>_</w:t>
      </w:r>
      <w:r>
        <w:rPr>
          <w:lang w:val="en-US"/>
        </w:rPr>
        <w:t>description</w:t>
      </w:r>
      <w:r w:rsidRPr="00465AC8">
        <w:t>.</w:t>
      </w:r>
      <w:r w:rsidRPr="00F31C77">
        <w:t xml:space="preserve"> </w:t>
      </w:r>
      <w:r>
        <w:t>Получить</w:t>
      </w:r>
      <w:r w:rsidRPr="00230E37">
        <w:t xml:space="preserve"> </w:t>
      </w:r>
      <w:r>
        <w:t>описание исполнителя;</w:t>
      </w:r>
    </w:p>
    <w:p w14:paraId="2CFC9F28" w14:textId="35FB58E3" w:rsidR="00144765" w:rsidRDefault="00144765" w:rsidP="0014476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get</w:t>
      </w:r>
      <w:r w:rsidRPr="00484252">
        <w:t>_</w:t>
      </w:r>
      <w:r>
        <w:rPr>
          <w:lang w:val="en-US"/>
        </w:rPr>
        <w:t>artist</w:t>
      </w:r>
      <w:r w:rsidRPr="00484252">
        <w:t>_</w:t>
      </w:r>
      <w:r>
        <w:rPr>
          <w:lang w:val="en-US"/>
        </w:rPr>
        <w:t>info</w:t>
      </w:r>
      <w:r w:rsidRPr="00AF5AAC">
        <w:t>.</w:t>
      </w:r>
      <w:r w:rsidRPr="00F31C77">
        <w:t xml:space="preserve"> </w:t>
      </w:r>
      <w:r>
        <w:t>Получить</w:t>
      </w:r>
      <w:r w:rsidRPr="00230E37">
        <w:t xml:space="preserve"> </w:t>
      </w:r>
      <w:r>
        <w:t>информацию о исполнителе</w:t>
      </w:r>
      <w:r w:rsidRPr="00AF5AAC">
        <w:t>;</w:t>
      </w:r>
    </w:p>
    <w:p w14:paraId="068DD46F" w14:textId="7A8AE69C" w:rsidR="00144765" w:rsidRPr="00015003" w:rsidRDefault="00144765" w:rsidP="0014476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get</w:t>
      </w:r>
      <w:r w:rsidRPr="00015003">
        <w:t>_</w:t>
      </w:r>
      <w:r>
        <w:rPr>
          <w:lang w:val="en-US"/>
        </w:rPr>
        <w:t>community</w:t>
      </w:r>
      <w:r w:rsidRPr="00015003">
        <w:t>_</w:t>
      </w:r>
      <w:r>
        <w:rPr>
          <w:lang w:val="en-US"/>
        </w:rPr>
        <w:t>users</w:t>
      </w:r>
      <w:r w:rsidRPr="00015003">
        <w:t xml:space="preserve">. </w:t>
      </w:r>
      <w:r>
        <w:t>Получение</w:t>
      </w:r>
      <w:r w:rsidRPr="00015003">
        <w:t xml:space="preserve"> </w:t>
      </w:r>
      <w:r>
        <w:t>участников сообщества;</w:t>
      </w:r>
    </w:p>
    <w:p w14:paraId="2FDCF965" w14:textId="1EEEF832" w:rsidR="004A0B95" w:rsidRPr="004A0B95" w:rsidRDefault="004A0B95" w:rsidP="004A0B9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Pr>
          <w:lang w:val="en-US"/>
        </w:rPr>
        <w:t xml:space="preserve">get_playlist_info_by_name. </w:t>
      </w:r>
      <w:r>
        <w:t>Получение плейлиста по имени;</w:t>
      </w:r>
    </w:p>
    <w:p w14:paraId="33ACF9E2" w14:textId="01278CAD" w:rsidR="004A0B95" w:rsidRPr="004A0B95" w:rsidRDefault="004A0B95" w:rsidP="004A0B9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get</w:t>
      </w:r>
      <w:r w:rsidRPr="00AD0B46">
        <w:t>_</w:t>
      </w:r>
      <w:r>
        <w:rPr>
          <w:lang w:val="en-US"/>
        </w:rPr>
        <w:t>playlist</w:t>
      </w:r>
      <w:r w:rsidRPr="00AD0B46">
        <w:t>_</w:t>
      </w:r>
      <w:r>
        <w:rPr>
          <w:lang w:val="en-US"/>
        </w:rPr>
        <w:t>songs</w:t>
      </w:r>
      <w:r w:rsidRPr="0027125F">
        <w:t xml:space="preserve">. </w:t>
      </w:r>
      <w:r>
        <w:t>Получение всех песен в  плейлисте</w:t>
      </w:r>
      <w:r w:rsidRPr="00AF5AAC">
        <w:t>;</w:t>
      </w:r>
    </w:p>
    <w:p w14:paraId="46D1EDDB" w14:textId="334B8E89" w:rsidR="0027125F" w:rsidRPr="00AD0B46" w:rsidRDefault="00AD0B46"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Pr>
          <w:lang w:val="en-US"/>
        </w:rPr>
        <w:t>get_songs_by_listens_count_range</w:t>
      </w:r>
      <w:r w:rsidR="0027125F" w:rsidRPr="00AD0B46">
        <w:rPr>
          <w:lang w:val="en-US"/>
        </w:rPr>
        <w:t xml:space="preserve">. </w:t>
      </w:r>
      <w:r w:rsidR="0085169C">
        <w:t>Получить</w:t>
      </w:r>
      <w:r w:rsidRPr="004A0B95">
        <w:rPr>
          <w:lang w:val="en-US"/>
        </w:rPr>
        <w:t xml:space="preserve"> </w:t>
      </w:r>
      <w:r>
        <w:t>отфильтрованные</w:t>
      </w:r>
      <w:r w:rsidRPr="004A0B95">
        <w:rPr>
          <w:lang w:val="en-US"/>
        </w:rPr>
        <w:t xml:space="preserve"> </w:t>
      </w:r>
      <w:r>
        <w:t>песни</w:t>
      </w:r>
      <w:r w:rsidR="002F4F80" w:rsidRPr="00AD0B46">
        <w:rPr>
          <w:lang w:val="en-US"/>
        </w:rPr>
        <w:t>.</w:t>
      </w:r>
    </w:p>
    <w:p w14:paraId="4523EAA6" w14:textId="2799AEB4" w:rsidR="00746671" w:rsidRDefault="003635B1"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get</w:t>
      </w:r>
      <w:r w:rsidRPr="003635B1">
        <w:t>_</w:t>
      </w:r>
      <w:r>
        <w:rPr>
          <w:lang w:val="en-US"/>
        </w:rPr>
        <w:t>user</w:t>
      </w:r>
      <w:r w:rsidRPr="003635B1">
        <w:t>_</w:t>
      </w:r>
      <w:r>
        <w:rPr>
          <w:lang w:val="en-US"/>
        </w:rPr>
        <w:t>playlists</w:t>
      </w:r>
      <w:r w:rsidR="00F31C77" w:rsidRPr="00F31C77">
        <w:t xml:space="preserve">. </w:t>
      </w:r>
      <w:r>
        <w:t>Получить плейлисты пользователя</w:t>
      </w:r>
      <w:r w:rsidR="00922DE4">
        <w:t>;</w:t>
      </w:r>
    </w:p>
    <w:p w14:paraId="47C0D7B2" w14:textId="16098B9E" w:rsidR="00986A6B" w:rsidRDefault="00986A6B"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get_user_playlist_without_like.</w:t>
      </w:r>
      <w:r w:rsidRPr="00986A6B">
        <w:rPr>
          <w:lang w:val="en-US"/>
        </w:rPr>
        <w:t xml:space="preserve"> </w:t>
      </w:r>
      <w:r>
        <w:t>Получение всех плейлистов, кроме «избранное»;</w:t>
      </w:r>
    </w:p>
    <w:p w14:paraId="5C09D09B" w14:textId="77777777" w:rsidR="004A0B95" w:rsidRDefault="004A0B95" w:rsidP="004A0B9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Pr>
          <w:lang w:val="en-US"/>
        </w:rPr>
        <w:t>getcommunitybyuser.</w:t>
      </w:r>
      <w:r>
        <w:t xml:space="preserve"> Получение сообществ;</w:t>
      </w:r>
    </w:p>
    <w:p w14:paraId="4366E106" w14:textId="701E5AEE" w:rsidR="004A0B95" w:rsidRDefault="004A0B95" w:rsidP="004A0B9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sidRPr="005362A3">
        <w:rPr>
          <w:lang w:val="en-US"/>
        </w:rPr>
        <w:t xml:space="preserve">getsongswithartists. </w:t>
      </w:r>
      <w:r>
        <w:t>Вывод</w:t>
      </w:r>
      <w:r w:rsidRPr="005362A3">
        <w:rPr>
          <w:lang w:val="en-US"/>
        </w:rPr>
        <w:t xml:space="preserve"> </w:t>
      </w:r>
      <w:r>
        <w:t>всех</w:t>
      </w:r>
      <w:r w:rsidRPr="005362A3">
        <w:rPr>
          <w:lang w:val="en-US"/>
        </w:rPr>
        <w:t xml:space="preserve"> </w:t>
      </w:r>
      <w:r>
        <w:t>песен</w:t>
      </w:r>
      <w:r w:rsidRPr="005362A3">
        <w:rPr>
          <w:lang w:val="en-US"/>
        </w:rPr>
        <w:t>;</w:t>
      </w:r>
    </w:p>
    <w:p w14:paraId="4A232544" w14:textId="2B5931BB" w:rsidR="004A0B95" w:rsidRDefault="004A0B95" w:rsidP="004A0B9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pPr>
      <w:r>
        <w:rPr>
          <w:lang w:val="en-US"/>
        </w:rPr>
        <w:t>getusercredentialstitlebyid</w:t>
      </w:r>
      <w:r>
        <w:t>. Получение имени и пароля пользователя;</w:t>
      </w:r>
    </w:p>
    <w:p w14:paraId="4AB6622D" w14:textId="77777777" w:rsidR="004A0B95" w:rsidRDefault="004A0B95" w:rsidP="004A0B9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Pr>
          <w:lang w:val="en-US"/>
        </w:rPr>
        <w:t>searchsongsbyartist</w:t>
      </w:r>
      <w:r w:rsidRPr="005362A3">
        <w:rPr>
          <w:lang w:val="en-US"/>
        </w:rPr>
        <w:t xml:space="preserve">. </w:t>
      </w:r>
      <w:r>
        <w:t>Поиск по исполнителю</w:t>
      </w:r>
      <w:r w:rsidRPr="005362A3">
        <w:rPr>
          <w:lang w:val="en-US"/>
        </w:rPr>
        <w:t>;</w:t>
      </w:r>
    </w:p>
    <w:p w14:paraId="32C500A4" w14:textId="79BBE12B" w:rsidR="004A0B95" w:rsidRPr="004A0B95" w:rsidRDefault="004A0B95" w:rsidP="004A0B95">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Pr>
          <w:lang w:val="en-US"/>
        </w:rPr>
        <w:t>searchsongsbytitle</w:t>
      </w:r>
      <w:r w:rsidRPr="005362A3">
        <w:rPr>
          <w:lang w:val="en-US"/>
        </w:rPr>
        <w:t xml:space="preserve">. </w:t>
      </w:r>
      <w:r>
        <w:t>Поиск по названию</w:t>
      </w:r>
      <w:r w:rsidRPr="005362A3">
        <w:rPr>
          <w:lang w:val="en-US"/>
        </w:rPr>
        <w:t>;</w:t>
      </w:r>
    </w:p>
    <w:p w14:paraId="304C2969" w14:textId="15D92E06" w:rsidR="005D35C7" w:rsidRDefault="005D35C7" w:rsidP="00D64B1F">
      <w:pPr>
        <w:pStyle w:val="a3"/>
        <w:numPr>
          <w:ilvl w:val="0"/>
          <w:numId w:val="2"/>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709"/>
        <w:jc w:val="both"/>
        <w:rPr>
          <w:lang w:val="en-US"/>
        </w:rPr>
      </w:pPr>
      <w:r>
        <w:rPr>
          <w:lang w:val="en-US"/>
        </w:rPr>
        <w:t>select_artist</w:t>
      </w:r>
      <w:r w:rsidRPr="005362A3">
        <w:rPr>
          <w:lang w:val="en-US"/>
        </w:rPr>
        <w:t xml:space="preserve">. </w:t>
      </w:r>
      <w:r w:rsidR="00465AC8">
        <w:t>Вывод исполнителей</w:t>
      </w:r>
      <w:r w:rsidRPr="005362A3">
        <w:rPr>
          <w:lang w:val="en-US"/>
        </w:rPr>
        <w:t>;</w:t>
      </w:r>
    </w:p>
    <w:p w14:paraId="72140F8D" w14:textId="77777777" w:rsidR="00EC5DB5" w:rsidRDefault="00EC5DB5" w:rsidP="00A157E9">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line="240" w:lineRule="auto"/>
        <w:ind w:firstLine="709"/>
        <w:jc w:val="both"/>
      </w:pPr>
      <w:r>
        <w:t>Пример</w:t>
      </w:r>
      <w:r w:rsidRPr="00EC5DB5">
        <w:t xml:space="preserve"> </w:t>
      </w:r>
      <w:r>
        <w:t>функции</w:t>
      </w:r>
      <w:r w:rsidRPr="00EC5DB5">
        <w:t xml:space="preserve"> </w:t>
      </w:r>
      <w:r w:rsidR="005362A3" w:rsidRPr="005362A3">
        <w:rPr>
          <w:lang w:val="en-US"/>
        </w:rPr>
        <w:t>getsongswithartists</w:t>
      </w:r>
      <w:r w:rsidRPr="00EC5DB5">
        <w:t>,</w:t>
      </w:r>
      <w:r>
        <w:t xml:space="preserve"> которая выводит все </w:t>
      </w:r>
      <w:r w:rsidR="00C26848">
        <w:t>песни</w:t>
      </w:r>
      <w:r>
        <w:t>, представлена в листинге 3.3.</w:t>
      </w:r>
    </w:p>
    <w:p w14:paraId="14FAF953"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CREATE OR REPLACE FUNCTION GetSongsWithArtists(lim INT, off INT)</w:t>
      </w:r>
    </w:p>
    <w:p w14:paraId="7B3BAAC2"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RETURNS TABLE (song_id INT, title VARCHAR(255), artists TEXT, photo_path VARCHAR(255), audio_path VARCHAR(255), listens_count INT)</w:t>
      </w:r>
    </w:p>
    <w:p w14:paraId="3B12CADD"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LANGUAGE plpgsql</w:t>
      </w:r>
    </w:p>
    <w:p w14:paraId="5AFD59D3"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AS $$</w:t>
      </w:r>
    </w:p>
    <w:p w14:paraId="7710486F" w14:textId="034CE4A3" w:rsidR="009529AF" w:rsidRPr="009529AF" w:rsidRDefault="00A31D48"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Pr>
          <w:rFonts w:ascii="Courier New" w:hAnsi="Courier New" w:cs="Courier New"/>
          <w:sz w:val="24"/>
          <w:szCs w:val="20"/>
          <w:lang w:val="en-US"/>
        </w:rPr>
        <w:t>BEGIN</w:t>
      </w:r>
      <w:r w:rsidRPr="00015003">
        <w:rPr>
          <w:rFonts w:ascii="Courier New" w:hAnsi="Courier New" w:cs="Courier New"/>
          <w:sz w:val="24"/>
          <w:szCs w:val="20"/>
          <w:lang w:val="en-US"/>
        </w:rPr>
        <w:t xml:space="preserve"> </w:t>
      </w:r>
      <w:r w:rsidR="009529AF" w:rsidRPr="009529AF">
        <w:rPr>
          <w:rFonts w:ascii="Courier New" w:hAnsi="Courier New" w:cs="Courier New"/>
          <w:sz w:val="24"/>
          <w:szCs w:val="20"/>
          <w:lang w:val="en-US"/>
        </w:rPr>
        <w:t>RETURN QUERY</w:t>
      </w:r>
    </w:p>
    <w:p w14:paraId="46B7BD6A"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SELECT s.song_id, s.title, string_agg(a.artist_name, ' &amp; ') AS artists, s.image::VARCHAR(255), s.audio, s.listens_count</w:t>
      </w:r>
    </w:p>
    <w:p w14:paraId="11EA655A"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lastRenderedPageBreak/>
        <w:t xml:space="preserve">    FROM songs s</w:t>
      </w:r>
    </w:p>
    <w:p w14:paraId="683ED900"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JOIN song_artists sa ON s.song_id = sa.song_id</w:t>
      </w:r>
    </w:p>
    <w:p w14:paraId="4E17D4C1"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JOIN artists a ON sa.artist_id = a.artist_id</w:t>
      </w:r>
    </w:p>
    <w:p w14:paraId="0349BE58"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GROUP BY s.song_id, s.title, s.image, s.audio, s.listens_count</w:t>
      </w:r>
    </w:p>
    <w:p w14:paraId="3F17DB5C"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LIMIT lim OFFSET off;</w:t>
      </w:r>
    </w:p>
    <w:p w14:paraId="11472468"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END;</w:t>
      </w:r>
    </w:p>
    <w:p w14:paraId="714C54F0"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w:t>
      </w:r>
    </w:p>
    <w:p w14:paraId="18636D02"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CREATE OR REPLACE FUNCTION GetSongsWithArtists(lim INT, off INT)</w:t>
      </w:r>
    </w:p>
    <w:p w14:paraId="395995E8"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RETURNS TABLE (song_id INT, title VARCHAR(255), artists TEXT, photo_path VARCHAR(255), audio_path VARCHAR(255), listens_count INT)</w:t>
      </w:r>
    </w:p>
    <w:p w14:paraId="3CD8B741"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LANGUAGE plpgsql</w:t>
      </w:r>
    </w:p>
    <w:p w14:paraId="60FB0783"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AS $$</w:t>
      </w:r>
    </w:p>
    <w:p w14:paraId="7BF949E9" w14:textId="5201B15C" w:rsidR="009529AF" w:rsidRPr="009529AF" w:rsidRDefault="00A31D48"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Pr>
          <w:rFonts w:ascii="Courier New" w:hAnsi="Courier New" w:cs="Courier New"/>
          <w:sz w:val="24"/>
          <w:szCs w:val="20"/>
          <w:lang w:val="en-US"/>
        </w:rPr>
        <w:t>BEGIN</w:t>
      </w:r>
      <w:r w:rsidRPr="00015003">
        <w:rPr>
          <w:rFonts w:ascii="Courier New" w:hAnsi="Courier New" w:cs="Courier New"/>
          <w:sz w:val="24"/>
          <w:szCs w:val="20"/>
          <w:lang w:val="en-US"/>
        </w:rPr>
        <w:t xml:space="preserve"> </w:t>
      </w:r>
      <w:r w:rsidR="009529AF" w:rsidRPr="009529AF">
        <w:rPr>
          <w:rFonts w:ascii="Courier New" w:hAnsi="Courier New" w:cs="Courier New"/>
          <w:sz w:val="24"/>
          <w:szCs w:val="20"/>
          <w:lang w:val="en-US"/>
        </w:rPr>
        <w:t>RETURN QUERY</w:t>
      </w:r>
    </w:p>
    <w:p w14:paraId="25957A44"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SELECT subquery.song_id, subquery.title, subquery.artists, subquery.photo_path, subquery.audio_path, subquery.listens_count</w:t>
      </w:r>
    </w:p>
    <w:p w14:paraId="728037AD"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FROM (</w:t>
      </w:r>
    </w:p>
    <w:p w14:paraId="3BE4D1CC"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SELECT s.song_id, s.title, string_agg(a.artist_name, ' &amp; ') AS artists, s.image::VARCHAR(255) AS photo_path, s.audio AS audio_path, s.listens_count,</w:t>
      </w:r>
    </w:p>
    <w:p w14:paraId="545152F4"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ROW_NUMBER() OVER (ORDER BY s.song_id) AS row_num</w:t>
      </w:r>
    </w:p>
    <w:p w14:paraId="4EE83E4B"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FROM songs s</w:t>
      </w:r>
    </w:p>
    <w:p w14:paraId="3EAAB36A"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JOIN song_artists sa ON s.song_id = sa.song_id</w:t>
      </w:r>
    </w:p>
    <w:p w14:paraId="35B1C020"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JOIN artists a ON sa.artist_id = a.artist_id</w:t>
      </w:r>
    </w:p>
    <w:p w14:paraId="7F246490"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GROUP BY s.song_id, s.title, s.image, s.audio, s.listens_count</w:t>
      </w:r>
    </w:p>
    <w:p w14:paraId="3232D975"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 AS subquery</w:t>
      </w:r>
    </w:p>
    <w:p w14:paraId="63CD1BC4"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WHERE subquery.row_num &gt; (off - 1) * lim</w:t>
      </w:r>
    </w:p>
    <w:p w14:paraId="4EAF2C3B" w14:textId="77777777" w:rsidR="009529AF" w:rsidRPr="009529AF"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9529AF">
        <w:rPr>
          <w:rFonts w:ascii="Courier New" w:hAnsi="Courier New" w:cs="Courier New"/>
          <w:sz w:val="24"/>
          <w:szCs w:val="20"/>
          <w:lang w:val="en-US"/>
        </w:rPr>
        <w:t xml:space="preserve">      AND subquery.row_num &lt;= off * lim;</w:t>
      </w:r>
    </w:p>
    <w:p w14:paraId="3140C134" w14:textId="77777777" w:rsidR="009529AF" w:rsidRPr="00AE7985" w:rsidRDefault="009529AF" w:rsidP="009529AF">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rPr>
      </w:pPr>
      <w:r w:rsidRPr="009529AF">
        <w:rPr>
          <w:rFonts w:ascii="Courier New" w:hAnsi="Courier New" w:cs="Courier New"/>
          <w:sz w:val="24"/>
          <w:szCs w:val="20"/>
          <w:lang w:val="en-US"/>
        </w:rPr>
        <w:t>END</w:t>
      </w:r>
      <w:r w:rsidRPr="00AE7985">
        <w:rPr>
          <w:rFonts w:ascii="Courier New" w:hAnsi="Courier New" w:cs="Courier New"/>
          <w:sz w:val="24"/>
          <w:szCs w:val="20"/>
        </w:rPr>
        <w:t>;</w:t>
      </w:r>
    </w:p>
    <w:p w14:paraId="022E162E" w14:textId="48AAF3F5" w:rsidR="0020376E" w:rsidRPr="00A157E9" w:rsidRDefault="00A157E9" w:rsidP="00A157E9">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rPr>
      </w:pPr>
      <w:r>
        <w:rPr>
          <w:rFonts w:ascii="Courier New" w:hAnsi="Courier New" w:cs="Courier New"/>
          <w:sz w:val="24"/>
          <w:szCs w:val="20"/>
        </w:rPr>
        <w:t>$$;</w:t>
      </w:r>
    </w:p>
    <w:p w14:paraId="1E18FFAB" w14:textId="62F777A2" w:rsidR="00DC773F" w:rsidRDefault="00EC5DB5" w:rsidP="00151FB4">
      <w:pPr>
        <w:spacing w:after="0"/>
        <w:jc w:val="center"/>
      </w:pPr>
      <w:r>
        <w:t xml:space="preserve">Листинг 3.3 – </w:t>
      </w:r>
      <w:r w:rsidR="002A6AC2">
        <w:t>Создание</w:t>
      </w:r>
      <w:r>
        <w:t xml:space="preserve"> функции </w:t>
      </w:r>
      <w:r w:rsidR="002A6AC2" w:rsidRPr="005362A3">
        <w:rPr>
          <w:lang w:val="en-US"/>
        </w:rPr>
        <w:t>getsongswithartists</w:t>
      </w:r>
    </w:p>
    <w:p w14:paraId="5C61A5DB" w14:textId="77777777" w:rsidR="00151FB4" w:rsidRPr="00B70BDA" w:rsidRDefault="00100FC9" w:rsidP="00151FB4">
      <w:pPr>
        <w:spacing w:before="280" w:after="0"/>
        <w:ind w:firstLine="709"/>
        <w:jc w:val="both"/>
        <w:rPr>
          <w:spacing w:val="-4"/>
          <w:rPrChange w:id="841" w:author="Маргарита Савельева" w:date="2024-12-17T23:27:00Z">
            <w:rPr/>
          </w:rPrChange>
        </w:rPr>
      </w:pPr>
      <w:r w:rsidRPr="00B70BDA">
        <w:rPr>
          <w:spacing w:val="-4"/>
          <w:rPrChange w:id="842" w:author="Маргарита Савельева" w:date="2024-12-17T23:27:00Z">
            <w:rPr/>
          </w:rPrChange>
        </w:rPr>
        <w:t xml:space="preserve">Эта функция позволяет получить список песен с информацией о каждой песне и ее исполнителях, что может быть полезно для отображения списка песен на веб-странице, в мобильном приложении или другом пользовательском интерфейсе. Параметры </w:t>
      </w:r>
      <w:r w:rsidRPr="00B70BDA">
        <w:rPr>
          <w:rStyle w:val="HTML"/>
          <w:rFonts w:eastAsiaTheme="majorEastAsia"/>
          <w:spacing w:val="-4"/>
          <w:rPrChange w:id="843" w:author="Маргарита Савельева" w:date="2024-12-17T23:27:00Z">
            <w:rPr>
              <w:rStyle w:val="HTML"/>
              <w:rFonts w:eastAsiaTheme="majorEastAsia"/>
            </w:rPr>
          </w:rPrChange>
        </w:rPr>
        <w:t>lim</w:t>
      </w:r>
      <w:r w:rsidRPr="00B70BDA">
        <w:rPr>
          <w:spacing w:val="-4"/>
          <w:rPrChange w:id="844" w:author="Маргарита Савельева" w:date="2024-12-17T23:27:00Z">
            <w:rPr/>
          </w:rPrChange>
        </w:rPr>
        <w:t xml:space="preserve"> и </w:t>
      </w:r>
      <w:r w:rsidRPr="00B70BDA">
        <w:rPr>
          <w:rStyle w:val="HTML"/>
          <w:rFonts w:eastAsiaTheme="majorEastAsia"/>
          <w:spacing w:val="-4"/>
          <w:rPrChange w:id="845" w:author="Маргарита Савельева" w:date="2024-12-17T23:27:00Z">
            <w:rPr>
              <w:rStyle w:val="HTML"/>
              <w:rFonts w:eastAsiaTheme="majorEastAsia"/>
            </w:rPr>
          </w:rPrChange>
        </w:rPr>
        <w:t>off</w:t>
      </w:r>
      <w:r w:rsidRPr="00B70BDA">
        <w:rPr>
          <w:spacing w:val="-4"/>
          <w:rPrChange w:id="846" w:author="Маргарита Савельева" w:date="2024-12-17T23:27:00Z">
            <w:rPr/>
          </w:rPrChange>
        </w:rPr>
        <w:t xml:space="preserve"> используются для управления количеством возвращаемых записей и сдвига в результирующем наборе данных, что позволяет реализовать постраничную загрузку данных или другие методы пагинации.</w:t>
      </w:r>
    </w:p>
    <w:p w14:paraId="3209E1F8" w14:textId="4EA2BD63" w:rsidR="00151FB4" w:rsidRDefault="00151FB4" w:rsidP="006532A3">
      <w:pPr>
        <w:spacing w:after="240"/>
        <w:ind w:firstLine="709"/>
        <w:jc w:val="both"/>
      </w:pPr>
      <w:r>
        <w:t>Пример</w:t>
      </w:r>
      <w:r w:rsidRPr="00EC5DB5">
        <w:t xml:space="preserve"> </w:t>
      </w:r>
      <w:r>
        <w:t>функции</w:t>
      </w:r>
      <w:r w:rsidRPr="00EC5DB5">
        <w:t xml:space="preserve"> </w:t>
      </w:r>
      <w:r w:rsidR="006532A3">
        <w:rPr>
          <w:lang w:val="en-US"/>
        </w:rPr>
        <w:t>delete</w:t>
      </w:r>
      <w:r w:rsidR="006532A3" w:rsidRPr="006532A3">
        <w:t>_</w:t>
      </w:r>
      <w:r w:rsidR="006532A3">
        <w:rPr>
          <w:lang w:val="en-US"/>
        </w:rPr>
        <w:t>playlist</w:t>
      </w:r>
      <w:r w:rsidR="006532A3" w:rsidRPr="006532A3">
        <w:t>.</w:t>
      </w:r>
      <w:r w:rsidRPr="00EC5DB5">
        <w:t>,</w:t>
      </w:r>
      <w:r>
        <w:t xml:space="preserve"> которая выводит все пе</w:t>
      </w:r>
      <w:r w:rsidR="006532A3">
        <w:t>сни, представлена в листинге 3.4</w:t>
      </w:r>
      <w:r>
        <w:t>.</w:t>
      </w:r>
    </w:p>
    <w:tbl>
      <w:tblPr>
        <w:tblStyle w:val="afd"/>
        <w:tblW w:w="0" w:type="auto"/>
        <w:tblLook w:val="04A0" w:firstRow="1" w:lastRow="0" w:firstColumn="1" w:lastColumn="0" w:noHBand="0" w:noVBand="1"/>
      </w:tblPr>
      <w:tblGrid>
        <w:gridCol w:w="9344"/>
      </w:tblGrid>
      <w:tr w:rsidR="006532A3" w:rsidRPr="00A31D48" w14:paraId="1E902C5B" w14:textId="77777777" w:rsidTr="006532A3">
        <w:tc>
          <w:tcPr>
            <w:tcW w:w="9344" w:type="dxa"/>
          </w:tcPr>
          <w:p w14:paraId="154451A4" w14:textId="77777777" w:rsidR="006532A3" w:rsidRPr="006532A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CREATE OR REPLACE FUNCTION delete_playlist(</w:t>
            </w:r>
          </w:p>
          <w:p w14:paraId="78FCAECE" w14:textId="77777777" w:rsidR="006532A3" w:rsidRPr="006532A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 xml:space="preserve">    p_user_id INT,</w:t>
            </w:r>
          </w:p>
          <w:p w14:paraId="10CB17D0" w14:textId="77777777" w:rsidR="006532A3" w:rsidRPr="006532A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 xml:space="preserve">    p_title VARCHAR(255)</w:t>
            </w:r>
          </w:p>
          <w:p w14:paraId="4873C1AE" w14:textId="126B98F1" w:rsidR="006532A3" w:rsidRPr="006532A3" w:rsidRDefault="00A31D48" w:rsidP="006532A3">
            <w:pPr>
              <w:jc w:val="both"/>
              <w:rPr>
                <w:rFonts w:ascii="Courier New" w:hAnsi="Courier New" w:cs="Courier New"/>
                <w:sz w:val="24"/>
                <w:szCs w:val="24"/>
                <w:lang w:val="en-US"/>
              </w:rPr>
            </w:pPr>
            <w:r>
              <w:rPr>
                <w:rFonts w:ascii="Courier New" w:hAnsi="Courier New" w:cs="Courier New"/>
                <w:sz w:val="24"/>
                <w:szCs w:val="24"/>
                <w:lang w:val="en-US"/>
              </w:rPr>
              <w:t>)</w:t>
            </w:r>
            <w:r w:rsidR="006532A3" w:rsidRPr="006532A3">
              <w:rPr>
                <w:rFonts w:ascii="Courier New" w:hAnsi="Courier New" w:cs="Courier New"/>
                <w:sz w:val="24"/>
                <w:szCs w:val="24"/>
                <w:lang w:val="en-US"/>
              </w:rPr>
              <w:t>RETURNS VOID AS</w:t>
            </w:r>
          </w:p>
          <w:p w14:paraId="1BDA0C4D" w14:textId="77777777" w:rsidR="006532A3" w:rsidRPr="006532A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w:t>
            </w:r>
          </w:p>
          <w:p w14:paraId="5A6572CD" w14:textId="0641A497" w:rsidR="006532A3" w:rsidRPr="006532A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lastRenderedPageBreak/>
              <w:t>BEGINIF EXISTS (</w:t>
            </w:r>
          </w:p>
          <w:p w14:paraId="00F1FBF1" w14:textId="77777777" w:rsidR="006532A3" w:rsidRPr="006532A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 xml:space="preserve">        SELECT 1</w:t>
            </w:r>
          </w:p>
          <w:p w14:paraId="5E5AFB61" w14:textId="77777777" w:rsidR="006532A3" w:rsidRPr="006532A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 xml:space="preserve">        FROM playlists</w:t>
            </w:r>
          </w:p>
          <w:p w14:paraId="636AA63B" w14:textId="77777777" w:rsidR="006532A3" w:rsidRPr="006532A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 xml:space="preserve">        WHERE user_id = p_user_id</w:t>
            </w:r>
          </w:p>
          <w:p w14:paraId="54FB1361" w14:textId="620B3C13" w:rsidR="006532A3" w:rsidRPr="006532A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 xml:space="preserve">        AND title = p_title) THEN</w:t>
            </w:r>
          </w:p>
          <w:p w14:paraId="3F2345CF" w14:textId="77777777" w:rsidR="006532A3" w:rsidRPr="006532A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 xml:space="preserve">        DELETE FROM playlists</w:t>
            </w:r>
          </w:p>
          <w:p w14:paraId="4739DA4F" w14:textId="77777777" w:rsidR="006532A3" w:rsidRPr="006532A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 xml:space="preserve">        WHERE user_id = p_user_id</w:t>
            </w:r>
          </w:p>
          <w:p w14:paraId="663B726E" w14:textId="32AEA9F1" w:rsidR="006532A3" w:rsidRPr="00015003"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 xml:space="preserve">        </w:t>
            </w:r>
            <w:r w:rsidR="00A31D48" w:rsidRPr="00015003">
              <w:rPr>
                <w:rFonts w:ascii="Courier New" w:hAnsi="Courier New" w:cs="Courier New"/>
                <w:sz w:val="24"/>
                <w:szCs w:val="24"/>
                <w:lang w:val="en-US"/>
              </w:rPr>
              <w:t>AND title = p_title;</w:t>
            </w:r>
          </w:p>
          <w:p w14:paraId="0A4153DB" w14:textId="4887A8BA" w:rsidR="006532A3" w:rsidRPr="00977FA7" w:rsidRDefault="006532A3" w:rsidP="006532A3">
            <w:pPr>
              <w:jc w:val="both"/>
              <w:rPr>
                <w:rFonts w:ascii="Courier New" w:hAnsi="Courier New" w:cs="Courier New"/>
                <w:sz w:val="24"/>
                <w:szCs w:val="24"/>
                <w:lang w:val="en-US"/>
                <w:rPrChange w:id="847" w:author="Учетная запись Майкрософт" w:date="2024-12-17T14:51:00Z">
                  <w:rPr>
                    <w:rFonts w:ascii="Courier New" w:hAnsi="Courier New" w:cs="Courier New"/>
                    <w:sz w:val="24"/>
                    <w:szCs w:val="24"/>
                  </w:rPr>
                </w:rPrChange>
              </w:rPr>
            </w:pPr>
            <w:r w:rsidRPr="00E57BEB">
              <w:rPr>
                <w:rFonts w:ascii="Courier New" w:hAnsi="Courier New" w:cs="Courier New"/>
                <w:sz w:val="24"/>
                <w:szCs w:val="24"/>
                <w:lang w:val="en-US"/>
              </w:rPr>
              <w:t xml:space="preserve">        </w:t>
            </w:r>
            <w:r w:rsidRPr="00015003">
              <w:rPr>
                <w:rFonts w:ascii="Courier New" w:hAnsi="Courier New" w:cs="Courier New"/>
                <w:sz w:val="24"/>
                <w:szCs w:val="24"/>
                <w:lang w:val="en-US"/>
              </w:rPr>
              <w:t>RAISE</w:t>
            </w:r>
            <w:r w:rsidRPr="00977FA7">
              <w:rPr>
                <w:rFonts w:ascii="Courier New" w:hAnsi="Courier New" w:cs="Courier New"/>
                <w:sz w:val="24"/>
                <w:szCs w:val="24"/>
                <w:lang w:val="en-US"/>
                <w:rPrChange w:id="848" w:author="Учетная запись Майкрософт" w:date="2024-12-17T14:51:00Z">
                  <w:rPr>
                    <w:rFonts w:ascii="Courier New" w:hAnsi="Courier New" w:cs="Courier New"/>
                    <w:sz w:val="24"/>
                    <w:szCs w:val="24"/>
                  </w:rPr>
                </w:rPrChange>
              </w:rPr>
              <w:t xml:space="preserve"> </w:t>
            </w:r>
            <w:r w:rsidRPr="00015003">
              <w:rPr>
                <w:rFonts w:ascii="Courier New" w:hAnsi="Courier New" w:cs="Courier New"/>
                <w:sz w:val="24"/>
                <w:szCs w:val="24"/>
                <w:lang w:val="en-US"/>
              </w:rPr>
              <w:t>INFO</w:t>
            </w:r>
            <w:r w:rsidRPr="00977FA7">
              <w:rPr>
                <w:rFonts w:ascii="Courier New" w:hAnsi="Courier New" w:cs="Courier New"/>
                <w:sz w:val="24"/>
                <w:szCs w:val="24"/>
                <w:lang w:val="en-US"/>
                <w:rPrChange w:id="849" w:author="Учетная запись Майкрософт" w:date="2024-12-17T14:51:00Z">
                  <w:rPr>
                    <w:rFonts w:ascii="Courier New" w:hAnsi="Courier New" w:cs="Courier New"/>
                    <w:sz w:val="24"/>
                    <w:szCs w:val="24"/>
                  </w:rPr>
                </w:rPrChange>
              </w:rPr>
              <w:t xml:space="preserve"> '</w:t>
            </w:r>
            <w:r w:rsidRPr="006532A3">
              <w:rPr>
                <w:rFonts w:ascii="Courier New" w:hAnsi="Courier New" w:cs="Courier New"/>
                <w:sz w:val="24"/>
                <w:szCs w:val="24"/>
              </w:rPr>
              <w:t>Плейлист</w:t>
            </w:r>
            <w:r w:rsidRPr="00977FA7">
              <w:rPr>
                <w:rFonts w:ascii="Courier New" w:hAnsi="Courier New" w:cs="Courier New"/>
                <w:sz w:val="24"/>
                <w:szCs w:val="24"/>
                <w:lang w:val="en-US"/>
                <w:rPrChange w:id="850" w:author="Учетная запись Майкрософт" w:date="2024-12-17T14:51:00Z">
                  <w:rPr>
                    <w:rFonts w:ascii="Courier New" w:hAnsi="Courier New" w:cs="Courier New"/>
                    <w:sz w:val="24"/>
                    <w:szCs w:val="24"/>
                  </w:rPr>
                </w:rPrChange>
              </w:rPr>
              <w:t xml:space="preserve"> </w:t>
            </w:r>
            <w:r w:rsidRPr="006532A3">
              <w:rPr>
                <w:rFonts w:ascii="Courier New" w:hAnsi="Courier New" w:cs="Courier New"/>
                <w:sz w:val="24"/>
                <w:szCs w:val="24"/>
              </w:rPr>
              <w:t>успешно</w:t>
            </w:r>
            <w:r w:rsidRPr="00977FA7">
              <w:rPr>
                <w:rFonts w:ascii="Courier New" w:hAnsi="Courier New" w:cs="Courier New"/>
                <w:sz w:val="24"/>
                <w:szCs w:val="24"/>
                <w:lang w:val="en-US"/>
                <w:rPrChange w:id="851" w:author="Учетная запись Майкрософт" w:date="2024-12-17T14:51:00Z">
                  <w:rPr>
                    <w:rFonts w:ascii="Courier New" w:hAnsi="Courier New" w:cs="Courier New"/>
                    <w:sz w:val="24"/>
                    <w:szCs w:val="24"/>
                  </w:rPr>
                </w:rPrChange>
              </w:rPr>
              <w:t xml:space="preserve"> </w:t>
            </w:r>
            <w:r w:rsidRPr="006532A3">
              <w:rPr>
                <w:rFonts w:ascii="Courier New" w:hAnsi="Courier New" w:cs="Courier New"/>
                <w:sz w:val="24"/>
                <w:szCs w:val="24"/>
              </w:rPr>
              <w:t>удален</w:t>
            </w:r>
            <w:r w:rsidRPr="00977FA7">
              <w:rPr>
                <w:rFonts w:ascii="Courier New" w:hAnsi="Courier New" w:cs="Courier New"/>
                <w:sz w:val="24"/>
                <w:szCs w:val="24"/>
                <w:lang w:val="en-US"/>
                <w:rPrChange w:id="852" w:author="Учетная запись Майкрософт" w:date="2024-12-17T14:51:00Z">
                  <w:rPr>
                    <w:rFonts w:ascii="Courier New" w:hAnsi="Courier New" w:cs="Courier New"/>
                    <w:sz w:val="24"/>
                    <w:szCs w:val="24"/>
                  </w:rPr>
                </w:rPrChange>
              </w:rPr>
              <w:t>.';</w:t>
            </w:r>
            <w:r w:rsidRPr="00E57BEB">
              <w:rPr>
                <w:rFonts w:ascii="Courier New" w:hAnsi="Courier New" w:cs="Courier New"/>
                <w:sz w:val="24"/>
                <w:szCs w:val="24"/>
                <w:lang w:val="en-US"/>
              </w:rPr>
              <w:t>ELSE</w:t>
            </w:r>
          </w:p>
          <w:p w14:paraId="7333EC6D" w14:textId="01BEDE87" w:rsidR="006532A3" w:rsidRPr="00A31D48" w:rsidRDefault="006532A3" w:rsidP="006532A3">
            <w:pPr>
              <w:jc w:val="both"/>
              <w:rPr>
                <w:rFonts w:ascii="Courier New" w:hAnsi="Courier New" w:cs="Courier New"/>
                <w:sz w:val="24"/>
                <w:szCs w:val="24"/>
              </w:rPr>
            </w:pPr>
            <w:r w:rsidRPr="00977FA7">
              <w:rPr>
                <w:rFonts w:ascii="Courier New" w:hAnsi="Courier New" w:cs="Courier New"/>
                <w:sz w:val="24"/>
                <w:szCs w:val="24"/>
                <w:lang w:val="en-US"/>
                <w:rPrChange w:id="853" w:author="Учетная запись Майкрософт" w:date="2024-12-17T14:51:00Z">
                  <w:rPr>
                    <w:rFonts w:ascii="Courier New" w:hAnsi="Courier New" w:cs="Courier New"/>
                    <w:sz w:val="24"/>
                    <w:szCs w:val="24"/>
                  </w:rPr>
                </w:rPrChange>
              </w:rPr>
              <w:t xml:space="preserve">        </w:t>
            </w:r>
            <w:r w:rsidRPr="006532A3">
              <w:rPr>
                <w:rFonts w:ascii="Courier New" w:hAnsi="Courier New" w:cs="Courier New"/>
                <w:sz w:val="24"/>
                <w:szCs w:val="24"/>
              </w:rPr>
              <w:t xml:space="preserve">RAISE NOTICE 'У пользователя нет </w:t>
            </w:r>
            <w:r w:rsidR="00A31D48">
              <w:rPr>
                <w:rFonts w:ascii="Courier New" w:hAnsi="Courier New" w:cs="Courier New"/>
                <w:sz w:val="24"/>
                <w:szCs w:val="24"/>
              </w:rPr>
              <w:t>плейлиста с указанным именем.';</w:t>
            </w:r>
            <w:r w:rsidRPr="006532A3">
              <w:rPr>
                <w:rFonts w:ascii="Courier New" w:hAnsi="Courier New" w:cs="Courier New"/>
                <w:sz w:val="24"/>
                <w:szCs w:val="24"/>
                <w:lang w:val="en-US"/>
              </w:rPr>
              <w:t>END</w:t>
            </w:r>
            <w:r w:rsidRPr="00A31D48">
              <w:rPr>
                <w:rFonts w:ascii="Courier New" w:hAnsi="Courier New" w:cs="Courier New"/>
                <w:sz w:val="24"/>
                <w:szCs w:val="24"/>
              </w:rPr>
              <w:t xml:space="preserve"> </w:t>
            </w:r>
            <w:r w:rsidRPr="006532A3">
              <w:rPr>
                <w:rFonts w:ascii="Courier New" w:hAnsi="Courier New" w:cs="Courier New"/>
                <w:sz w:val="24"/>
                <w:szCs w:val="24"/>
                <w:lang w:val="en-US"/>
              </w:rPr>
              <w:t>IF</w:t>
            </w:r>
            <w:r w:rsidRPr="00A31D48">
              <w:rPr>
                <w:rFonts w:ascii="Courier New" w:hAnsi="Courier New" w:cs="Courier New"/>
                <w:sz w:val="24"/>
                <w:szCs w:val="24"/>
              </w:rPr>
              <w:t>;</w:t>
            </w:r>
          </w:p>
          <w:p w14:paraId="2C40D97F" w14:textId="0C095026" w:rsidR="006532A3" w:rsidRPr="006532A3" w:rsidRDefault="00A31D48" w:rsidP="006532A3">
            <w:pPr>
              <w:jc w:val="both"/>
              <w:rPr>
                <w:rFonts w:ascii="Courier New" w:hAnsi="Courier New" w:cs="Courier New"/>
                <w:sz w:val="24"/>
                <w:szCs w:val="24"/>
                <w:lang w:val="en-US"/>
              </w:rPr>
            </w:pPr>
            <w:r>
              <w:rPr>
                <w:rFonts w:ascii="Courier New" w:hAnsi="Courier New" w:cs="Courier New"/>
                <w:sz w:val="24"/>
                <w:szCs w:val="24"/>
                <w:lang w:val="en-US"/>
              </w:rPr>
              <w:t>EXCEPTION</w:t>
            </w:r>
            <w:r w:rsidRPr="00015003">
              <w:rPr>
                <w:rFonts w:ascii="Courier New" w:hAnsi="Courier New" w:cs="Courier New"/>
                <w:sz w:val="24"/>
                <w:szCs w:val="24"/>
                <w:lang w:val="en-US"/>
              </w:rPr>
              <w:t xml:space="preserve"> </w:t>
            </w:r>
            <w:r w:rsidR="006532A3" w:rsidRPr="006532A3">
              <w:rPr>
                <w:rFonts w:ascii="Courier New" w:hAnsi="Courier New" w:cs="Courier New"/>
                <w:sz w:val="24"/>
                <w:szCs w:val="24"/>
                <w:lang w:val="en-US"/>
              </w:rPr>
              <w:t>WHEN OTHERS THEN</w:t>
            </w:r>
          </w:p>
          <w:p w14:paraId="32923CF1" w14:textId="0E519175" w:rsidR="006532A3" w:rsidRPr="00A31D48" w:rsidRDefault="006532A3" w:rsidP="006532A3">
            <w:pPr>
              <w:jc w:val="both"/>
              <w:rPr>
                <w:rFonts w:ascii="Courier New" w:hAnsi="Courier New" w:cs="Courier New"/>
                <w:sz w:val="24"/>
                <w:szCs w:val="24"/>
                <w:lang w:val="en-US"/>
              </w:rPr>
            </w:pPr>
            <w:r w:rsidRPr="006532A3">
              <w:rPr>
                <w:rFonts w:ascii="Courier New" w:hAnsi="Courier New" w:cs="Courier New"/>
                <w:sz w:val="24"/>
                <w:szCs w:val="24"/>
                <w:lang w:val="en-US"/>
              </w:rPr>
              <w:t xml:space="preserve">        </w:t>
            </w:r>
            <w:r w:rsidRPr="00A31D48">
              <w:rPr>
                <w:rFonts w:ascii="Courier New" w:hAnsi="Courier New" w:cs="Courier New"/>
                <w:sz w:val="24"/>
                <w:szCs w:val="24"/>
                <w:lang w:val="en-US"/>
              </w:rPr>
              <w:t>RAISE NOTICE '</w:t>
            </w:r>
            <w:r w:rsidRPr="006532A3">
              <w:rPr>
                <w:rFonts w:ascii="Courier New" w:hAnsi="Courier New" w:cs="Courier New"/>
                <w:sz w:val="24"/>
                <w:szCs w:val="24"/>
              </w:rPr>
              <w:t>Ошибка</w:t>
            </w:r>
            <w:r w:rsidRPr="00A31D48">
              <w:rPr>
                <w:rFonts w:ascii="Courier New" w:hAnsi="Courier New" w:cs="Courier New"/>
                <w:sz w:val="24"/>
                <w:szCs w:val="24"/>
                <w:lang w:val="en-US"/>
              </w:rPr>
              <w:t xml:space="preserve"> </w:t>
            </w:r>
            <w:r w:rsidRPr="006532A3">
              <w:rPr>
                <w:rFonts w:ascii="Courier New" w:hAnsi="Courier New" w:cs="Courier New"/>
                <w:sz w:val="24"/>
                <w:szCs w:val="24"/>
              </w:rPr>
              <w:t>пр</w:t>
            </w:r>
            <w:r w:rsidR="00A31D48">
              <w:rPr>
                <w:rFonts w:ascii="Courier New" w:hAnsi="Courier New" w:cs="Courier New"/>
                <w:sz w:val="24"/>
                <w:szCs w:val="24"/>
              </w:rPr>
              <w:t>и</w:t>
            </w:r>
            <w:r w:rsidR="00A31D48" w:rsidRPr="00A31D48">
              <w:rPr>
                <w:rFonts w:ascii="Courier New" w:hAnsi="Courier New" w:cs="Courier New"/>
                <w:sz w:val="24"/>
                <w:szCs w:val="24"/>
                <w:lang w:val="en-US"/>
              </w:rPr>
              <w:t xml:space="preserve"> </w:t>
            </w:r>
            <w:r w:rsidR="00A31D48">
              <w:rPr>
                <w:rFonts w:ascii="Courier New" w:hAnsi="Courier New" w:cs="Courier New"/>
                <w:sz w:val="24"/>
                <w:szCs w:val="24"/>
              </w:rPr>
              <w:t>удалении</w:t>
            </w:r>
            <w:r w:rsidR="00A31D48" w:rsidRPr="00A31D48">
              <w:rPr>
                <w:rFonts w:ascii="Courier New" w:hAnsi="Courier New" w:cs="Courier New"/>
                <w:sz w:val="24"/>
                <w:szCs w:val="24"/>
                <w:lang w:val="en-US"/>
              </w:rPr>
              <w:t xml:space="preserve"> </w:t>
            </w:r>
            <w:r w:rsidR="00A31D48">
              <w:rPr>
                <w:rFonts w:ascii="Courier New" w:hAnsi="Courier New" w:cs="Courier New"/>
                <w:sz w:val="24"/>
                <w:szCs w:val="24"/>
              </w:rPr>
              <w:t>плейлиста</w:t>
            </w:r>
            <w:r w:rsidR="00A31D48" w:rsidRPr="00A31D48">
              <w:rPr>
                <w:rFonts w:ascii="Courier New" w:hAnsi="Courier New" w:cs="Courier New"/>
                <w:sz w:val="24"/>
                <w:szCs w:val="24"/>
                <w:lang w:val="en-US"/>
              </w:rPr>
              <w:t>:';</w:t>
            </w:r>
            <w:r w:rsidRPr="00A31D48">
              <w:rPr>
                <w:rFonts w:ascii="Courier New" w:hAnsi="Courier New" w:cs="Courier New"/>
                <w:sz w:val="24"/>
                <w:szCs w:val="24"/>
                <w:lang w:val="en-US"/>
              </w:rPr>
              <w:t>END;</w:t>
            </w:r>
          </w:p>
          <w:p w14:paraId="6FBC1C22" w14:textId="2F38A532" w:rsidR="006532A3" w:rsidRPr="00A31D48" w:rsidRDefault="006532A3" w:rsidP="006532A3">
            <w:pPr>
              <w:jc w:val="both"/>
              <w:rPr>
                <w:lang w:val="en-US"/>
              </w:rPr>
            </w:pPr>
            <w:r w:rsidRPr="00A31D48">
              <w:rPr>
                <w:rFonts w:ascii="Courier New" w:hAnsi="Courier New" w:cs="Courier New"/>
                <w:sz w:val="24"/>
                <w:szCs w:val="24"/>
                <w:lang w:val="en-US"/>
              </w:rPr>
              <w:t>$$ LANGUAGE plpgsql;</w:t>
            </w:r>
          </w:p>
        </w:tc>
      </w:tr>
    </w:tbl>
    <w:p w14:paraId="4E7842B5" w14:textId="6FB15182" w:rsidR="00151FB4" w:rsidRDefault="002E6EF8" w:rsidP="00867602">
      <w:pPr>
        <w:spacing w:after="240"/>
        <w:jc w:val="center"/>
        <w:rPr>
          <w:lang w:val="en-US"/>
        </w:rPr>
      </w:pPr>
      <w:r>
        <w:lastRenderedPageBreak/>
        <w:t xml:space="preserve">Листинг 3.4 – </w:t>
      </w:r>
      <w:r w:rsidR="00622F36">
        <w:t>Создание</w:t>
      </w:r>
      <w:r>
        <w:t xml:space="preserve"> функции </w:t>
      </w:r>
      <w:r w:rsidR="00622F36">
        <w:rPr>
          <w:lang w:val="en-US"/>
        </w:rPr>
        <w:t>delete</w:t>
      </w:r>
      <w:r w:rsidR="00622F36" w:rsidRPr="00622F36">
        <w:t>_</w:t>
      </w:r>
      <w:r w:rsidR="00622F36">
        <w:rPr>
          <w:lang w:val="en-US"/>
        </w:rPr>
        <w:t>playlist</w:t>
      </w:r>
    </w:p>
    <w:p w14:paraId="21B21A66" w14:textId="739C8A7F" w:rsidR="00867602" w:rsidRPr="00622F36" w:rsidRDefault="00867602" w:rsidP="00867602">
      <w:pPr>
        <w:spacing w:after="0"/>
        <w:ind w:firstLine="709"/>
        <w:jc w:val="both"/>
      </w:pPr>
      <w:r w:rsidRPr="00867602">
        <w:t>Функция delete_playlist разработана для обеспечения возможности удаления плейлистов пользователей из базы данных по заданному идентификатору пользователя и названию плейлиста.</w:t>
      </w:r>
    </w:p>
    <w:p w14:paraId="6647FA6B" w14:textId="73297B9B" w:rsidR="0026301F" w:rsidRPr="00A37E59" w:rsidRDefault="006B64B3" w:rsidP="006B64B3">
      <w:pPr>
        <w:pStyle w:val="afb"/>
        <w:rPr>
          <w:rFonts w:eastAsia="Times New Roman"/>
        </w:rPr>
      </w:pPr>
      <w:bookmarkStart w:id="854" w:name="_Toc185286461"/>
      <w:bookmarkStart w:id="855" w:name="_Toc185345475"/>
      <w:r w:rsidRPr="000D50C5">
        <w:rPr>
          <w:rStyle w:val="20"/>
          <w:rFonts w:ascii="Times New Roman" w:hAnsi="Times New Roman" w:cs="Times New Roman"/>
          <w:color w:val="auto"/>
          <w:sz w:val="28"/>
          <w:szCs w:val="28"/>
        </w:rPr>
        <w:t>3.5</w:t>
      </w:r>
      <w:r w:rsidRPr="000D50C5">
        <w:rPr>
          <w:rStyle w:val="20"/>
          <w:rFonts w:ascii="Times New Roman" w:hAnsi="Times New Roman" w:cs="Times New Roman"/>
          <w:b w:val="0"/>
          <w:bCs/>
          <w:color w:val="auto"/>
          <w:sz w:val="28"/>
          <w:szCs w:val="28"/>
        </w:rPr>
        <w:t xml:space="preserve"> </w:t>
      </w:r>
      <w:r w:rsidR="0026301F" w:rsidRPr="0096683F">
        <w:rPr>
          <w:rStyle w:val="20"/>
          <w:rFonts w:ascii="Times New Roman" w:hAnsi="Times New Roman" w:cs="Times New Roman"/>
          <w:bCs/>
          <w:color w:val="auto"/>
          <w:sz w:val="28"/>
          <w:szCs w:val="28"/>
        </w:rPr>
        <w:t>Вывод</w:t>
      </w:r>
      <w:r w:rsidR="00867602">
        <w:rPr>
          <w:rStyle w:val="20"/>
          <w:rFonts w:ascii="Times New Roman" w:hAnsi="Times New Roman" w:cs="Times New Roman"/>
          <w:bCs/>
          <w:color w:val="auto"/>
          <w:sz w:val="28"/>
          <w:szCs w:val="28"/>
        </w:rPr>
        <w:t xml:space="preserve"> по разделу</w:t>
      </w:r>
      <w:bookmarkEnd w:id="854"/>
      <w:bookmarkEnd w:id="855"/>
    </w:p>
    <w:p w14:paraId="128F960C" w14:textId="4431253A" w:rsidR="0010600F" w:rsidRPr="0010600F" w:rsidRDefault="0010600F" w:rsidP="00386609">
      <w:pPr>
        <w:spacing w:after="0" w:line="240" w:lineRule="auto"/>
        <w:ind w:firstLine="680"/>
        <w:jc w:val="both"/>
        <w:rPr>
          <w:rFonts w:eastAsia="Times New Roman" w:cs="Times New Roman"/>
          <w:szCs w:val="28"/>
        </w:rPr>
      </w:pPr>
      <w:r w:rsidRPr="0010600F">
        <w:rPr>
          <w:rFonts w:eastAsia="Times New Roman" w:cs="Times New Roman"/>
          <w:szCs w:val="28"/>
        </w:rPr>
        <w:t xml:space="preserve">В рамках разработки модели базы данных для приложения </w:t>
      </w:r>
      <w:r>
        <w:rPr>
          <w:rFonts w:eastAsia="Times New Roman" w:cs="Times New Roman"/>
          <w:szCs w:val="28"/>
        </w:rPr>
        <w:t>были созданы следующие объекты:</w:t>
      </w:r>
    </w:p>
    <w:p w14:paraId="297BF645" w14:textId="192895BE" w:rsidR="0010600F" w:rsidRPr="009614E8" w:rsidRDefault="009845B8">
      <w:pPr>
        <w:pStyle w:val="a3"/>
        <w:numPr>
          <w:ilvl w:val="0"/>
          <w:numId w:val="36"/>
        </w:numPr>
        <w:tabs>
          <w:tab w:val="left" w:pos="993"/>
        </w:tabs>
        <w:spacing w:after="0" w:line="240" w:lineRule="auto"/>
        <w:ind w:left="0" w:firstLine="709"/>
        <w:jc w:val="both"/>
        <w:rPr>
          <w:rFonts w:eastAsia="Times New Roman" w:cs="Times New Roman"/>
          <w:szCs w:val="28"/>
          <w:rPrChange w:id="856" w:author="Учетная запись Майкрософт" w:date="2024-12-17T12:46:00Z">
            <w:rPr/>
          </w:rPrChange>
        </w:rPr>
        <w:pPrChange w:id="857" w:author="Маргарита Савельева" w:date="2024-12-17T23:27:00Z">
          <w:pPr>
            <w:spacing w:after="0" w:line="240" w:lineRule="auto"/>
            <w:ind w:firstLine="680"/>
            <w:jc w:val="both"/>
          </w:pPr>
        </w:pPrChange>
      </w:pPr>
      <w:commentRangeStart w:id="858"/>
      <w:r w:rsidRPr="009614E8">
        <w:rPr>
          <w:rFonts w:eastAsia="Times New Roman" w:cs="Times New Roman"/>
          <w:szCs w:val="28"/>
          <w:rPrChange w:id="859" w:author="Учетная запись Майкрософт" w:date="2024-12-17T12:46:00Z">
            <w:rPr/>
          </w:rPrChange>
        </w:rPr>
        <w:t>10</w:t>
      </w:r>
      <w:r w:rsidR="0010600F" w:rsidRPr="009614E8">
        <w:rPr>
          <w:rFonts w:eastAsia="Times New Roman" w:cs="Times New Roman"/>
          <w:szCs w:val="28"/>
          <w:rPrChange w:id="860" w:author="Учетная запись Майкрософт" w:date="2024-12-17T12:46:00Z">
            <w:rPr/>
          </w:rPrChange>
        </w:rPr>
        <w:t xml:space="preserve"> таблиц, содержащих данные о </w:t>
      </w:r>
      <w:r w:rsidR="00BA20ED" w:rsidRPr="009614E8">
        <w:rPr>
          <w:rFonts w:eastAsia="Times New Roman" w:cs="Times New Roman"/>
          <w:szCs w:val="28"/>
          <w:rPrChange w:id="861" w:author="Учетная запись Майкрософт" w:date="2024-12-17T12:46:00Z">
            <w:rPr/>
          </w:rPrChange>
        </w:rPr>
        <w:t>песнях</w:t>
      </w:r>
      <w:r w:rsidR="0010600F" w:rsidRPr="009614E8">
        <w:rPr>
          <w:rFonts w:eastAsia="Times New Roman" w:cs="Times New Roman"/>
          <w:szCs w:val="28"/>
          <w:rPrChange w:id="862" w:author="Учетная запись Майкрософт" w:date="2024-12-17T12:46:00Z">
            <w:rPr/>
          </w:rPrChange>
        </w:rPr>
        <w:t xml:space="preserve">, </w:t>
      </w:r>
      <w:r w:rsidR="00BA20ED" w:rsidRPr="009614E8">
        <w:rPr>
          <w:rFonts w:eastAsia="Times New Roman" w:cs="Times New Roman"/>
          <w:szCs w:val="28"/>
          <w:rPrChange w:id="863" w:author="Учетная запись Майкрософт" w:date="2024-12-17T12:46:00Z">
            <w:rPr/>
          </w:rPrChange>
        </w:rPr>
        <w:t>плейлистах</w:t>
      </w:r>
      <w:r w:rsidR="0010600F" w:rsidRPr="009614E8">
        <w:rPr>
          <w:rFonts w:eastAsia="Times New Roman" w:cs="Times New Roman"/>
          <w:szCs w:val="28"/>
          <w:rPrChange w:id="864" w:author="Учетная запись Майкрософт" w:date="2024-12-17T12:46:00Z">
            <w:rPr/>
          </w:rPrChange>
        </w:rPr>
        <w:t xml:space="preserve">, </w:t>
      </w:r>
      <w:r w:rsidR="00BA20ED" w:rsidRPr="009614E8">
        <w:rPr>
          <w:rFonts w:eastAsia="Times New Roman" w:cs="Times New Roman"/>
          <w:szCs w:val="28"/>
          <w:rPrChange w:id="865" w:author="Учетная запись Майкрософт" w:date="2024-12-17T12:46:00Z">
            <w:rPr/>
          </w:rPrChange>
        </w:rPr>
        <w:t>авторах</w:t>
      </w:r>
      <w:r w:rsidR="0010600F" w:rsidRPr="009614E8">
        <w:rPr>
          <w:rFonts w:eastAsia="Times New Roman" w:cs="Times New Roman"/>
          <w:szCs w:val="28"/>
          <w:rPrChange w:id="866" w:author="Учетная запись Майкрософт" w:date="2024-12-17T12:46:00Z">
            <w:rPr/>
          </w:rPrChange>
        </w:rPr>
        <w:t xml:space="preserve">, </w:t>
      </w:r>
      <w:r w:rsidR="00BA20ED" w:rsidRPr="009614E8">
        <w:rPr>
          <w:rFonts w:eastAsia="Times New Roman" w:cs="Times New Roman"/>
          <w:szCs w:val="28"/>
          <w:rPrChange w:id="867" w:author="Учетная запись Майкрософт" w:date="2024-12-17T12:46:00Z">
            <w:rPr/>
          </w:rPrChange>
        </w:rPr>
        <w:t>сообществах</w:t>
      </w:r>
      <w:r w:rsidR="0010600F" w:rsidRPr="009614E8">
        <w:rPr>
          <w:rFonts w:eastAsia="Times New Roman" w:cs="Times New Roman"/>
          <w:szCs w:val="28"/>
          <w:rPrChange w:id="868" w:author="Учетная запись Майкрософт" w:date="2024-12-17T12:46:00Z">
            <w:rPr/>
          </w:rPrChange>
        </w:rPr>
        <w:t xml:space="preserve"> и др</w:t>
      </w:r>
      <w:ins w:id="869" w:author="Учетная запись Майкрософт" w:date="2024-12-17T12:47:00Z">
        <w:r w:rsidR="009614E8">
          <w:rPr>
            <w:rFonts w:eastAsia="Times New Roman" w:cs="Times New Roman"/>
            <w:szCs w:val="28"/>
          </w:rPr>
          <w:t>;</w:t>
        </w:r>
      </w:ins>
      <w:del w:id="870" w:author="Учетная запись Майкрософт" w:date="2024-12-17T12:47:00Z">
        <w:r w:rsidR="0010600F" w:rsidRPr="009614E8" w:rsidDel="009614E8">
          <w:rPr>
            <w:rFonts w:eastAsia="Times New Roman" w:cs="Times New Roman"/>
            <w:szCs w:val="28"/>
            <w:rPrChange w:id="871" w:author="Учетная запись Майкрософт" w:date="2024-12-17T12:46:00Z">
              <w:rPr/>
            </w:rPrChange>
          </w:rPr>
          <w:delText>.</w:delText>
        </w:r>
      </w:del>
    </w:p>
    <w:p w14:paraId="13A3797B" w14:textId="7A293023" w:rsidR="0010600F" w:rsidRPr="009614E8" w:rsidRDefault="00241C11">
      <w:pPr>
        <w:pStyle w:val="a3"/>
        <w:numPr>
          <w:ilvl w:val="0"/>
          <w:numId w:val="36"/>
        </w:numPr>
        <w:tabs>
          <w:tab w:val="left" w:pos="993"/>
        </w:tabs>
        <w:spacing w:after="0" w:line="240" w:lineRule="auto"/>
        <w:ind w:left="0" w:firstLine="709"/>
        <w:jc w:val="both"/>
        <w:rPr>
          <w:rFonts w:eastAsia="Times New Roman" w:cs="Times New Roman"/>
          <w:szCs w:val="28"/>
          <w:rPrChange w:id="872" w:author="Учетная запись Майкрософт" w:date="2024-12-17T12:46:00Z">
            <w:rPr/>
          </w:rPrChange>
        </w:rPr>
        <w:pPrChange w:id="873" w:author="Маргарита Савельева" w:date="2024-12-17T23:27:00Z">
          <w:pPr>
            <w:spacing w:after="0" w:line="240" w:lineRule="auto"/>
            <w:ind w:firstLine="680"/>
            <w:jc w:val="both"/>
          </w:pPr>
        </w:pPrChange>
      </w:pPr>
      <w:r w:rsidRPr="009614E8">
        <w:rPr>
          <w:rFonts w:eastAsia="Times New Roman" w:cs="Times New Roman"/>
          <w:szCs w:val="28"/>
          <w:rPrChange w:id="874" w:author="Учетная запись Майкрософт" w:date="2024-12-17T12:46:00Z">
            <w:rPr/>
          </w:rPrChange>
        </w:rPr>
        <w:t>21</w:t>
      </w:r>
      <w:r w:rsidR="00B129EB" w:rsidRPr="009614E8">
        <w:rPr>
          <w:rFonts w:eastAsia="Times New Roman" w:cs="Times New Roman"/>
          <w:szCs w:val="28"/>
          <w:rPrChange w:id="875" w:author="Учетная запись Майкрософт" w:date="2024-12-17T12:46:00Z">
            <w:rPr/>
          </w:rPrChange>
        </w:rPr>
        <w:t xml:space="preserve"> </w:t>
      </w:r>
      <w:r w:rsidR="0010600F" w:rsidRPr="009614E8">
        <w:rPr>
          <w:rFonts w:eastAsia="Times New Roman" w:cs="Times New Roman"/>
          <w:szCs w:val="28"/>
          <w:rPrChange w:id="876" w:author="Учетная запись Майкрософт" w:date="2024-12-17T12:46:00Z">
            <w:rPr/>
          </w:rPrChange>
        </w:rPr>
        <w:t xml:space="preserve"> процедур</w:t>
      </w:r>
      <w:r w:rsidRPr="009614E8">
        <w:rPr>
          <w:rFonts w:eastAsia="Times New Roman" w:cs="Times New Roman"/>
          <w:szCs w:val="28"/>
          <w:rPrChange w:id="877" w:author="Учетная запись Майкрософт" w:date="2024-12-17T12:46:00Z">
            <w:rPr/>
          </w:rPrChange>
        </w:rPr>
        <w:t>а</w:t>
      </w:r>
      <w:r w:rsidR="0010600F" w:rsidRPr="009614E8">
        <w:rPr>
          <w:rFonts w:eastAsia="Times New Roman" w:cs="Times New Roman"/>
          <w:szCs w:val="28"/>
          <w:rPrChange w:id="878" w:author="Учетная запись Майкрософт" w:date="2024-12-17T12:46:00Z">
            <w:rPr/>
          </w:rPrChange>
        </w:rPr>
        <w:t xml:space="preserve"> выполнения различных операций с данными, таких как добавление</w:t>
      </w:r>
      <w:r w:rsidR="00F62D06" w:rsidRPr="009614E8">
        <w:rPr>
          <w:rFonts w:eastAsia="Times New Roman" w:cs="Times New Roman"/>
          <w:szCs w:val="28"/>
          <w:rPrChange w:id="879" w:author="Учетная запись Майкрософт" w:date="2024-12-17T12:46:00Z">
            <w:rPr/>
          </w:rPrChange>
        </w:rPr>
        <w:t>, удаление, обновление</w:t>
      </w:r>
      <w:r w:rsidR="0010600F" w:rsidRPr="009614E8">
        <w:rPr>
          <w:rFonts w:eastAsia="Times New Roman" w:cs="Times New Roman"/>
          <w:szCs w:val="28"/>
          <w:rPrChange w:id="880" w:author="Учетная запись Майкрософт" w:date="2024-12-17T12:46:00Z">
            <w:rPr/>
          </w:rPrChange>
        </w:rPr>
        <w:t xml:space="preserve"> </w:t>
      </w:r>
      <w:r w:rsidR="00D66902" w:rsidRPr="009614E8">
        <w:rPr>
          <w:rFonts w:eastAsia="Times New Roman" w:cs="Times New Roman"/>
          <w:szCs w:val="28"/>
          <w:rPrChange w:id="881" w:author="Учетная запись Майкрософт" w:date="2024-12-17T12:46:00Z">
            <w:rPr/>
          </w:rPrChange>
        </w:rPr>
        <w:t>песен</w:t>
      </w:r>
      <w:r w:rsidR="0010600F" w:rsidRPr="009614E8">
        <w:rPr>
          <w:rFonts w:eastAsia="Times New Roman" w:cs="Times New Roman"/>
          <w:szCs w:val="28"/>
          <w:rPrChange w:id="882" w:author="Учетная запись Майкрософт" w:date="2024-12-17T12:46:00Z">
            <w:rPr/>
          </w:rPrChange>
        </w:rPr>
        <w:t xml:space="preserve">, </w:t>
      </w:r>
      <w:r w:rsidR="00D66902" w:rsidRPr="009614E8">
        <w:rPr>
          <w:rFonts w:eastAsia="Times New Roman" w:cs="Times New Roman"/>
          <w:szCs w:val="28"/>
          <w:rPrChange w:id="883" w:author="Учетная запись Майкрософт" w:date="2024-12-17T12:46:00Z">
            <w:rPr/>
          </w:rPrChange>
        </w:rPr>
        <w:t>добавление плейлистов</w:t>
      </w:r>
      <w:r w:rsidR="00F62D06" w:rsidRPr="009614E8">
        <w:rPr>
          <w:rFonts w:eastAsia="Times New Roman" w:cs="Times New Roman"/>
          <w:szCs w:val="28"/>
          <w:rPrChange w:id="884" w:author="Учетная запись Майкрософт" w:date="2024-12-17T12:46:00Z">
            <w:rPr/>
          </w:rPrChange>
        </w:rPr>
        <w:t xml:space="preserve"> </w:t>
      </w:r>
      <w:r w:rsidR="00D66902" w:rsidRPr="009614E8">
        <w:rPr>
          <w:rFonts w:eastAsia="Times New Roman" w:cs="Times New Roman"/>
          <w:szCs w:val="28"/>
          <w:rPrChange w:id="885" w:author="Учетная запись Майкрософт" w:date="2024-12-17T12:46:00Z">
            <w:rPr/>
          </w:rPrChange>
        </w:rPr>
        <w:t>и др</w:t>
      </w:r>
      <w:ins w:id="886" w:author="Учетная запись Майкрософт" w:date="2024-12-17T12:47:00Z">
        <w:r w:rsidR="009614E8">
          <w:rPr>
            <w:rFonts w:eastAsia="Times New Roman" w:cs="Times New Roman"/>
            <w:szCs w:val="28"/>
          </w:rPr>
          <w:t>;</w:t>
        </w:r>
      </w:ins>
      <w:del w:id="887" w:author="Учетная запись Майкрософт" w:date="2024-12-17T12:47:00Z">
        <w:r w:rsidR="00F62D06" w:rsidRPr="009614E8" w:rsidDel="009614E8">
          <w:rPr>
            <w:rFonts w:eastAsia="Times New Roman" w:cs="Times New Roman"/>
            <w:szCs w:val="28"/>
            <w:rPrChange w:id="888" w:author="Учетная запись Майкрософт" w:date="2024-12-17T12:46:00Z">
              <w:rPr/>
            </w:rPrChange>
          </w:rPr>
          <w:delText>.</w:delText>
        </w:r>
      </w:del>
    </w:p>
    <w:p w14:paraId="754B74F9" w14:textId="0ABD59F8" w:rsidR="004A769E" w:rsidRPr="009614E8" w:rsidRDefault="008D2352">
      <w:pPr>
        <w:pStyle w:val="a3"/>
        <w:numPr>
          <w:ilvl w:val="0"/>
          <w:numId w:val="35"/>
        </w:numPr>
        <w:tabs>
          <w:tab w:val="left" w:pos="993"/>
        </w:tabs>
        <w:spacing w:after="0" w:line="240" w:lineRule="auto"/>
        <w:ind w:left="0" w:firstLine="709"/>
        <w:jc w:val="both"/>
        <w:rPr>
          <w:rFonts w:eastAsia="Times New Roman" w:cs="Times New Roman"/>
          <w:szCs w:val="28"/>
          <w:rPrChange w:id="889" w:author="Учетная запись Майкрософт" w:date="2024-12-17T12:46:00Z">
            <w:rPr/>
          </w:rPrChange>
        </w:rPr>
        <w:pPrChange w:id="890" w:author="Маргарита Савельева" w:date="2024-12-17T23:27:00Z">
          <w:pPr>
            <w:spacing w:after="0" w:line="240" w:lineRule="auto"/>
            <w:ind w:firstLine="680"/>
            <w:jc w:val="both"/>
          </w:pPr>
        </w:pPrChange>
      </w:pPr>
      <w:r w:rsidRPr="009614E8">
        <w:rPr>
          <w:rFonts w:eastAsia="Times New Roman" w:cs="Times New Roman"/>
          <w:szCs w:val="28"/>
          <w:rPrChange w:id="891" w:author="Учетная запись Майкрософт" w:date="2024-12-17T12:46:00Z">
            <w:rPr/>
          </w:rPrChange>
        </w:rPr>
        <w:t>17</w:t>
      </w:r>
      <w:r w:rsidR="0010600F" w:rsidRPr="009614E8">
        <w:rPr>
          <w:rFonts w:eastAsia="Times New Roman" w:cs="Times New Roman"/>
          <w:szCs w:val="28"/>
          <w:rPrChange w:id="892" w:author="Учетная запись Майкрософт" w:date="2024-12-17T12:46:00Z">
            <w:rPr/>
          </w:rPrChange>
        </w:rPr>
        <w:t xml:space="preserve"> функций для получения различной информации из базы данных, например, получение списка всех </w:t>
      </w:r>
      <w:r w:rsidR="00446E13" w:rsidRPr="009614E8">
        <w:rPr>
          <w:rFonts w:eastAsia="Times New Roman" w:cs="Times New Roman"/>
          <w:szCs w:val="28"/>
          <w:rPrChange w:id="893" w:author="Учетная запись Майкрософт" w:date="2024-12-17T12:46:00Z">
            <w:rPr/>
          </w:rPrChange>
        </w:rPr>
        <w:t>песен</w:t>
      </w:r>
      <w:r w:rsidR="0010600F" w:rsidRPr="009614E8">
        <w:rPr>
          <w:rFonts w:eastAsia="Times New Roman" w:cs="Times New Roman"/>
          <w:szCs w:val="28"/>
          <w:rPrChange w:id="894" w:author="Учетная запись Майкрософт" w:date="2024-12-17T12:46:00Z">
            <w:rPr/>
          </w:rPrChange>
        </w:rPr>
        <w:t xml:space="preserve">, </w:t>
      </w:r>
      <w:r w:rsidR="00446E13" w:rsidRPr="009614E8">
        <w:rPr>
          <w:rFonts w:eastAsia="Times New Roman" w:cs="Times New Roman"/>
          <w:szCs w:val="28"/>
          <w:rPrChange w:id="895" w:author="Учетная запись Майкрософт" w:date="2024-12-17T12:46:00Z">
            <w:rPr/>
          </w:rPrChange>
        </w:rPr>
        <w:t>плейлистов , сообществ и др</w:t>
      </w:r>
      <w:r w:rsidR="0010600F" w:rsidRPr="009614E8">
        <w:rPr>
          <w:rFonts w:eastAsia="Times New Roman" w:cs="Times New Roman"/>
          <w:szCs w:val="28"/>
          <w:rPrChange w:id="896" w:author="Учетная запись Майкрософт" w:date="2024-12-17T12:46:00Z">
            <w:rPr/>
          </w:rPrChange>
        </w:rPr>
        <w:t>.</w:t>
      </w:r>
      <w:commentRangeEnd w:id="858"/>
      <w:r w:rsidR="00032EE1">
        <w:rPr>
          <w:rStyle w:val="afe"/>
        </w:rPr>
        <w:commentReference w:id="858"/>
      </w:r>
    </w:p>
    <w:p w14:paraId="61537BE8" w14:textId="0FC28CF8" w:rsidR="00812D9F" w:rsidRPr="004138DD" w:rsidRDefault="004138DD" w:rsidP="004138DD">
      <w:pPr>
        <w:pStyle w:val="af1"/>
        <w:ind w:firstLine="680"/>
        <w:rPr>
          <w:rStyle w:val="20"/>
          <w:rFonts w:ascii="Times New Roman" w:hAnsi="Times New Roman"/>
          <w:color w:val="auto"/>
          <w:sz w:val="28"/>
          <w:szCs w:val="32"/>
        </w:rPr>
      </w:pPr>
      <w:bookmarkStart w:id="897" w:name="_Toc823"/>
      <w:bookmarkStart w:id="898" w:name="_Toc185286462"/>
      <w:bookmarkStart w:id="899" w:name="_Toc185345476"/>
      <w:r w:rsidRPr="004138DD">
        <w:rPr>
          <w:rStyle w:val="20"/>
          <w:rFonts w:ascii="Times New Roman" w:hAnsi="Times New Roman"/>
          <w:color w:val="auto"/>
          <w:sz w:val="28"/>
          <w:szCs w:val="32"/>
        </w:rPr>
        <w:lastRenderedPageBreak/>
        <w:t xml:space="preserve">4 </w:t>
      </w:r>
      <w:r w:rsidR="00812D9F" w:rsidRPr="004138DD">
        <w:rPr>
          <w:rStyle w:val="20"/>
          <w:rFonts w:ascii="Times New Roman" w:hAnsi="Times New Roman"/>
          <w:color w:val="auto"/>
          <w:sz w:val="28"/>
          <w:szCs w:val="32"/>
        </w:rPr>
        <w:t>Описание процедур импорта и экспорта</w:t>
      </w:r>
      <w:bookmarkEnd w:id="897"/>
      <w:bookmarkEnd w:id="898"/>
      <w:bookmarkEnd w:id="899"/>
    </w:p>
    <w:p w14:paraId="5AC5664B" w14:textId="543B9970" w:rsidR="00812D9F" w:rsidRPr="000D50C5" w:rsidRDefault="00812D9F" w:rsidP="004138DD">
      <w:pPr>
        <w:pStyle w:val="afb"/>
      </w:pPr>
      <w:bookmarkStart w:id="900" w:name="_Toc10040"/>
      <w:bookmarkStart w:id="901" w:name="_Toc185286463"/>
      <w:bookmarkStart w:id="902" w:name="_Toc185345477"/>
      <w:r w:rsidRPr="000D50C5">
        <w:rPr>
          <w:rStyle w:val="20"/>
          <w:rFonts w:ascii="Times New Roman" w:hAnsi="Times New Roman" w:cs="Times New Roman"/>
          <w:bCs/>
          <w:color w:val="auto"/>
          <w:sz w:val="28"/>
          <w:szCs w:val="28"/>
        </w:rPr>
        <w:t>4.1 Процедуры импорта и экспорта</w:t>
      </w:r>
      <w:bookmarkEnd w:id="900"/>
      <w:bookmarkEnd w:id="901"/>
      <w:bookmarkEnd w:id="902"/>
    </w:p>
    <w:p w14:paraId="36194E96" w14:textId="368B36F9" w:rsidR="00620E1B" w:rsidRPr="00812D9F" w:rsidRDefault="00620E1B" w:rsidP="00386609">
      <w:pPr>
        <w:pStyle w:val="Default"/>
        <w:ind w:firstLine="709"/>
        <w:jc w:val="both"/>
        <w:rPr>
          <w:sz w:val="28"/>
          <w:szCs w:val="28"/>
        </w:rPr>
      </w:pPr>
      <w:r w:rsidRPr="00812D9F">
        <w:rPr>
          <w:sz w:val="28"/>
          <w:szCs w:val="28"/>
          <w:lang w:val="en-US"/>
        </w:rPr>
        <w:t>J</w:t>
      </w:r>
      <w:r w:rsidRPr="00812D9F">
        <w:rPr>
          <w:sz w:val="28"/>
          <w:szCs w:val="28"/>
        </w:rPr>
        <w:t xml:space="preserve">SON </w:t>
      </w:r>
      <w:ins w:id="903" w:author="Учетная запись Майкрософт" w:date="2024-12-17T14:59:00Z">
        <w:r w:rsidR="002E6497">
          <w:rPr>
            <w:sz w:val="28"/>
            <w:szCs w:val="28"/>
          </w:rPr>
          <w:sym w:font="Symbol" w:char="F02D"/>
        </w:r>
      </w:ins>
      <w:del w:id="904" w:author="Учетная запись Майкрософт" w:date="2024-12-17T14:59:00Z">
        <w:r w:rsidRPr="00812D9F" w:rsidDel="002E6497">
          <w:rPr>
            <w:sz w:val="28"/>
            <w:szCs w:val="28"/>
          </w:rPr>
          <w:delText>—</w:delText>
        </w:r>
      </w:del>
      <w:r w:rsidRPr="00812D9F">
        <w:rPr>
          <w:sz w:val="28"/>
          <w:szCs w:val="28"/>
        </w:rPr>
        <w:t xml:space="preserve"> это формат, который хранит структурированную информацию и в основном используется для передачи данных между сервером и клиентом.</w:t>
      </w:r>
    </w:p>
    <w:p w14:paraId="03E8A28B" w14:textId="77777777" w:rsidR="00620E1B" w:rsidRPr="00812D9F" w:rsidRDefault="00620E1B" w:rsidP="00386609">
      <w:pPr>
        <w:pStyle w:val="Default"/>
        <w:ind w:firstLine="709"/>
        <w:jc w:val="both"/>
        <w:rPr>
          <w:sz w:val="28"/>
          <w:szCs w:val="28"/>
        </w:rPr>
      </w:pPr>
      <w:r w:rsidRPr="00812D9F">
        <w:rPr>
          <w:sz w:val="28"/>
          <w:szCs w:val="28"/>
        </w:rPr>
        <w:t>Файл JSON представляет собой более простую и лёгкую альтернативу расширению с аналогичными функциями </w:t>
      </w:r>
      <w:r w:rsidRPr="00812D9F">
        <w:rPr>
          <w:sz w:val="28"/>
          <w:szCs w:val="28"/>
          <w:lang w:val="en-US"/>
        </w:rPr>
        <w:t>XML</w:t>
      </w:r>
      <w:r w:rsidRPr="00812D9F">
        <w:rPr>
          <w:sz w:val="28"/>
          <w:szCs w:val="28"/>
        </w:rPr>
        <w:t> (Extensive Markup Language).</w:t>
      </w:r>
    </w:p>
    <w:p w14:paraId="0EB05E01" w14:textId="61257DB3" w:rsidR="00620E1B" w:rsidRPr="00812D9F" w:rsidRDefault="00620E1B" w:rsidP="00452A98">
      <w:pPr>
        <w:pStyle w:val="Default"/>
        <w:spacing w:after="280"/>
        <w:ind w:firstLine="709"/>
        <w:jc w:val="both"/>
        <w:rPr>
          <w:sz w:val="28"/>
          <w:szCs w:val="28"/>
          <w:lang w:val="en-US"/>
        </w:rPr>
      </w:pPr>
      <w:r w:rsidRPr="00812D9F">
        <w:rPr>
          <w:sz w:val="28"/>
          <w:szCs w:val="28"/>
        </w:rPr>
        <w:t xml:space="preserve"> Часто возникает необходимость импортировать и экспортировать JSON-файлы, в данной курсовой работе используются функция </w:t>
      </w:r>
      <w:r w:rsidRPr="00812D9F">
        <w:rPr>
          <w:sz w:val="28"/>
          <w:szCs w:val="28"/>
          <w:lang w:val="en-US"/>
        </w:rPr>
        <w:t>row</w:t>
      </w:r>
      <w:r w:rsidRPr="00812D9F">
        <w:rPr>
          <w:sz w:val="28"/>
          <w:szCs w:val="28"/>
        </w:rPr>
        <w:t>_</w:t>
      </w:r>
      <w:r w:rsidRPr="00812D9F">
        <w:rPr>
          <w:sz w:val="28"/>
          <w:szCs w:val="28"/>
          <w:lang w:val="en-US"/>
        </w:rPr>
        <w:t>to</w:t>
      </w:r>
      <w:r w:rsidRPr="00812D9F">
        <w:rPr>
          <w:sz w:val="28"/>
          <w:szCs w:val="28"/>
        </w:rPr>
        <w:t>_</w:t>
      </w:r>
      <w:r w:rsidRPr="00812D9F">
        <w:rPr>
          <w:sz w:val="28"/>
          <w:szCs w:val="28"/>
          <w:lang w:val="en-US"/>
        </w:rPr>
        <w:t>json</w:t>
      </w:r>
      <w:r w:rsidRPr="00812D9F">
        <w:rPr>
          <w:sz w:val="28"/>
          <w:szCs w:val="28"/>
        </w:rPr>
        <w:t xml:space="preserve">() для экспорта. </w:t>
      </w:r>
      <w:r w:rsidR="007D480F" w:rsidRPr="00812D9F">
        <w:rPr>
          <w:sz w:val="28"/>
          <w:szCs w:val="28"/>
        </w:rPr>
        <w:t>Процедура</w:t>
      </w:r>
      <w:r w:rsidRPr="00812D9F">
        <w:rPr>
          <w:sz w:val="28"/>
          <w:szCs w:val="28"/>
        </w:rPr>
        <w:t xml:space="preserve"> </w:t>
      </w:r>
      <w:r w:rsidR="004B2826" w:rsidRPr="00812D9F">
        <w:rPr>
          <w:sz w:val="28"/>
          <w:szCs w:val="28"/>
        </w:rPr>
        <w:t>экспорта</w:t>
      </w:r>
      <w:r w:rsidRPr="00812D9F">
        <w:rPr>
          <w:sz w:val="28"/>
          <w:szCs w:val="28"/>
        </w:rPr>
        <w:t xml:space="preserve"> используются для таблицы </w:t>
      </w:r>
      <w:r w:rsidR="006932EE" w:rsidRPr="00812D9F">
        <w:rPr>
          <w:sz w:val="28"/>
          <w:szCs w:val="28"/>
          <w:lang w:val="en-US"/>
        </w:rPr>
        <w:t>USERS</w:t>
      </w:r>
      <w:r w:rsidRPr="00812D9F">
        <w:rPr>
          <w:sz w:val="28"/>
          <w:szCs w:val="28"/>
        </w:rPr>
        <w:t>, так как эта таблица является важнейшей в базе данных. Пример</w:t>
      </w:r>
      <w:r w:rsidRPr="00812D9F">
        <w:rPr>
          <w:sz w:val="28"/>
          <w:szCs w:val="28"/>
          <w:lang w:val="en-US"/>
        </w:rPr>
        <w:t xml:space="preserve"> </w:t>
      </w:r>
      <w:r w:rsidRPr="00812D9F">
        <w:rPr>
          <w:sz w:val="28"/>
          <w:szCs w:val="28"/>
        </w:rPr>
        <w:t>создания</w:t>
      </w:r>
      <w:r w:rsidRPr="00812D9F">
        <w:rPr>
          <w:sz w:val="28"/>
          <w:szCs w:val="28"/>
          <w:lang w:val="en-US"/>
        </w:rPr>
        <w:t xml:space="preserve"> </w:t>
      </w:r>
      <w:r w:rsidRPr="00812D9F">
        <w:rPr>
          <w:sz w:val="28"/>
          <w:szCs w:val="28"/>
        </w:rPr>
        <w:t>процедур</w:t>
      </w:r>
      <w:r w:rsidR="00470720">
        <w:rPr>
          <w:sz w:val="28"/>
          <w:szCs w:val="28"/>
        </w:rPr>
        <w:t>ы</w:t>
      </w:r>
      <w:r w:rsidRPr="00812D9F">
        <w:rPr>
          <w:sz w:val="28"/>
          <w:szCs w:val="28"/>
          <w:lang w:val="en-US"/>
        </w:rPr>
        <w:t xml:space="preserve"> </w:t>
      </w:r>
      <w:r w:rsidRPr="00812D9F">
        <w:rPr>
          <w:sz w:val="28"/>
          <w:szCs w:val="28"/>
        </w:rPr>
        <w:t>можно</w:t>
      </w:r>
      <w:r w:rsidRPr="00812D9F">
        <w:rPr>
          <w:sz w:val="28"/>
          <w:szCs w:val="28"/>
          <w:lang w:val="en-US"/>
        </w:rPr>
        <w:t xml:space="preserve"> </w:t>
      </w:r>
      <w:r w:rsidRPr="00812D9F">
        <w:rPr>
          <w:sz w:val="28"/>
          <w:szCs w:val="28"/>
        </w:rPr>
        <w:t>посмотреть</w:t>
      </w:r>
      <w:r w:rsidRPr="00812D9F">
        <w:rPr>
          <w:sz w:val="28"/>
          <w:szCs w:val="28"/>
          <w:lang w:val="en-US"/>
        </w:rPr>
        <w:t xml:space="preserve"> </w:t>
      </w:r>
      <w:r w:rsidR="004B2826" w:rsidRPr="00812D9F">
        <w:rPr>
          <w:sz w:val="28"/>
          <w:szCs w:val="28"/>
        </w:rPr>
        <w:t>в</w:t>
      </w:r>
      <w:r w:rsidR="004B2826" w:rsidRPr="00812D9F">
        <w:rPr>
          <w:sz w:val="28"/>
          <w:szCs w:val="28"/>
          <w:lang w:val="en-US"/>
        </w:rPr>
        <w:t xml:space="preserve"> </w:t>
      </w:r>
      <w:r w:rsidR="004B2826" w:rsidRPr="00812D9F">
        <w:rPr>
          <w:sz w:val="28"/>
          <w:szCs w:val="28"/>
        </w:rPr>
        <w:t>листинг</w:t>
      </w:r>
      <w:r w:rsidR="00470720">
        <w:rPr>
          <w:sz w:val="28"/>
          <w:szCs w:val="28"/>
        </w:rPr>
        <w:t>е</w:t>
      </w:r>
      <w:r w:rsidR="00470720" w:rsidRPr="00AB6F1A">
        <w:rPr>
          <w:sz w:val="28"/>
          <w:szCs w:val="28"/>
          <w:lang w:val="en-US"/>
        </w:rPr>
        <w:t xml:space="preserve"> </w:t>
      </w:r>
      <w:r w:rsidR="004B2826" w:rsidRPr="00812D9F">
        <w:rPr>
          <w:sz w:val="28"/>
          <w:szCs w:val="28"/>
          <w:lang w:val="en-US"/>
        </w:rPr>
        <w:t>4.</w:t>
      </w:r>
      <w:r w:rsidR="00470720" w:rsidRPr="00AB6F1A">
        <w:rPr>
          <w:sz w:val="28"/>
          <w:szCs w:val="28"/>
          <w:lang w:val="en-US"/>
        </w:rPr>
        <w:t>1</w:t>
      </w:r>
      <w:r w:rsidR="004D1A2B" w:rsidRPr="00812D9F">
        <w:rPr>
          <w:sz w:val="28"/>
          <w:szCs w:val="28"/>
          <w:lang w:val="en-US"/>
        </w:rPr>
        <w:t>.</w:t>
      </w:r>
    </w:p>
    <w:p w14:paraId="4138465B" w14:textId="4C48B30F"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CREATE OR REPLACE PROCEDURE export_users_to_json(p_file_path text)</w:t>
      </w:r>
    </w:p>
    <w:p w14:paraId="26EFDE29"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LANGUAGE plpgsql</w:t>
      </w:r>
    </w:p>
    <w:p w14:paraId="5B2AA136"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AS $$</w:t>
      </w:r>
    </w:p>
    <w:p w14:paraId="0D77780D"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BEGIN</w:t>
      </w:r>
    </w:p>
    <w:p w14:paraId="3B453F9F"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 xml:space="preserve">    EXECUTE format('COPY (</w:t>
      </w:r>
    </w:p>
    <w:p w14:paraId="6AA699BD"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 xml:space="preserve">        SELECT json_agg(row_to_json(t))</w:t>
      </w:r>
    </w:p>
    <w:p w14:paraId="1464E5D8"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 xml:space="preserve">        FROM (</w:t>
      </w:r>
    </w:p>
    <w:p w14:paraId="7DD23E72"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 xml:space="preserve">            SELECT u.*</w:t>
      </w:r>
    </w:p>
    <w:p w14:paraId="05B29759"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 xml:space="preserve">            FROM users u</w:t>
      </w:r>
    </w:p>
    <w:p w14:paraId="2F64F598"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 xml:space="preserve">        ) t</w:t>
      </w:r>
    </w:p>
    <w:p w14:paraId="4F2E8DE7"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 xml:space="preserve">    ) TO %L', p_file_path);</w:t>
      </w:r>
    </w:p>
    <w:p w14:paraId="4806ADE9"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END;</w:t>
      </w:r>
    </w:p>
    <w:p w14:paraId="434A9910"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w:t>
      </w:r>
    </w:p>
    <w:p w14:paraId="1FDED75A" w14:textId="77777777" w:rsidR="00195CDC" w:rsidRPr="00195CDC"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p>
    <w:p w14:paraId="5F08D3A5" w14:textId="1D32E735" w:rsidR="004B2826" w:rsidRPr="00314562" w:rsidRDefault="00195CDC" w:rsidP="00195CDC">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195CDC">
        <w:rPr>
          <w:rFonts w:ascii="Courier New" w:hAnsi="Courier New" w:cs="Courier New"/>
          <w:sz w:val="24"/>
          <w:szCs w:val="20"/>
          <w:lang w:val="en-US"/>
        </w:rPr>
        <w:t>CALL export_users_to_json('</w:t>
      </w:r>
      <w:r w:rsidR="00452A98" w:rsidRPr="00452A98">
        <w:rPr>
          <w:rFonts w:ascii="Courier New" w:hAnsi="Courier New" w:cs="Courier New"/>
          <w:sz w:val="24"/>
          <w:szCs w:val="20"/>
          <w:lang w:val="en-US"/>
        </w:rPr>
        <w:t>C:\3course\COURSE_PROJ\online_music\infoUsers.json</w:t>
      </w:r>
      <w:r w:rsidRPr="00195CDC">
        <w:rPr>
          <w:rFonts w:ascii="Courier New" w:hAnsi="Courier New" w:cs="Courier New"/>
          <w:sz w:val="24"/>
          <w:szCs w:val="20"/>
          <w:lang w:val="en-US"/>
        </w:rPr>
        <w:t>');</w:t>
      </w:r>
    </w:p>
    <w:p w14:paraId="5D0F55EC" w14:textId="64EF75A6" w:rsidR="004B2826" w:rsidRDefault="00024A7A" w:rsidP="004138DD">
      <w:pPr>
        <w:spacing w:after="280"/>
        <w:jc w:val="center"/>
      </w:pPr>
      <w:r>
        <w:t xml:space="preserve">Листинг 4.1 – Пример создания процедуры экспорта в </w:t>
      </w:r>
      <w:r>
        <w:rPr>
          <w:lang w:val="en-US"/>
        </w:rPr>
        <w:t>json</w:t>
      </w:r>
      <w:r>
        <w:t xml:space="preserve"> файл</w:t>
      </w:r>
    </w:p>
    <w:p w14:paraId="51814CFA" w14:textId="21B19D2D" w:rsidR="00B63AFF" w:rsidRPr="00470720" w:rsidRDefault="00B63AFF" w:rsidP="00B63AFF">
      <w:pPr>
        <w:spacing w:after="280"/>
      </w:pPr>
      <w:r w:rsidRPr="006E761B">
        <w:rPr>
          <w:szCs w:val="28"/>
        </w:rPr>
        <w:tab/>
      </w:r>
      <w:r>
        <w:rPr>
          <w:szCs w:val="28"/>
        </w:rPr>
        <w:t xml:space="preserve">Импорт </w:t>
      </w:r>
      <w:r w:rsidR="00C13DFD">
        <w:rPr>
          <w:szCs w:val="28"/>
        </w:rPr>
        <w:t xml:space="preserve">так же </w:t>
      </w:r>
      <w:r>
        <w:rPr>
          <w:szCs w:val="28"/>
        </w:rPr>
        <w:t xml:space="preserve">происходит </w:t>
      </w:r>
      <w:r w:rsidR="00470720">
        <w:rPr>
          <w:szCs w:val="28"/>
        </w:rPr>
        <w:t>в</w:t>
      </w:r>
      <w:r>
        <w:rPr>
          <w:szCs w:val="28"/>
        </w:rPr>
        <w:t xml:space="preserve"> таблиц</w:t>
      </w:r>
      <w:r w:rsidR="00470720">
        <w:rPr>
          <w:szCs w:val="28"/>
        </w:rPr>
        <w:t xml:space="preserve">у </w:t>
      </w:r>
      <w:r w:rsidR="00C13DFD">
        <w:rPr>
          <w:szCs w:val="28"/>
          <w:lang w:val="en-US"/>
        </w:rPr>
        <w:t>USERS</w:t>
      </w:r>
      <w:r>
        <w:rPr>
          <w:szCs w:val="28"/>
        </w:rPr>
        <w:t>.</w:t>
      </w:r>
      <w:r w:rsidR="00470720">
        <w:rPr>
          <w:szCs w:val="28"/>
        </w:rPr>
        <w:t xml:space="preserve"> </w:t>
      </w:r>
      <w:r w:rsidR="00470720" w:rsidRPr="00812D9F">
        <w:rPr>
          <w:szCs w:val="28"/>
        </w:rPr>
        <w:t>Пример</w:t>
      </w:r>
      <w:r w:rsidR="00470720" w:rsidRPr="00470720">
        <w:rPr>
          <w:szCs w:val="28"/>
        </w:rPr>
        <w:t xml:space="preserve"> </w:t>
      </w:r>
      <w:r w:rsidR="00470720" w:rsidRPr="00812D9F">
        <w:rPr>
          <w:szCs w:val="28"/>
        </w:rPr>
        <w:t>создания</w:t>
      </w:r>
      <w:r w:rsidR="00470720" w:rsidRPr="00470720">
        <w:rPr>
          <w:szCs w:val="28"/>
        </w:rPr>
        <w:t xml:space="preserve"> </w:t>
      </w:r>
      <w:r w:rsidR="00470720" w:rsidRPr="00812D9F">
        <w:rPr>
          <w:szCs w:val="28"/>
        </w:rPr>
        <w:t>процедур</w:t>
      </w:r>
      <w:r w:rsidR="00470720">
        <w:rPr>
          <w:szCs w:val="28"/>
        </w:rPr>
        <w:t>ы</w:t>
      </w:r>
      <w:r w:rsidR="00470720" w:rsidRPr="00470720">
        <w:rPr>
          <w:szCs w:val="28"/>
        </w:rPr>
        <w:t xml:space="preserve"> </w:t>
      </w:r>
      <w:r w:rsidR="00470720" w:rsidRPr="00812D9F">
        <w:rPr>
          <w:szCs w:val="28"/>
        </w:rPr>
        <w:t>можно</w:t>
      </w:r>
      <w:r w:rsidR="00470720" w:rsidRPr="00470720">
        <w:rPr>
          <w:szCs w:val="28"/>
        </w:rPr>
        <w:t xml:space="preserve"> </w:t>
      </w:r>
      <w:r w:rsidR="00470720" w:rsidRPr="00812D9F">
        <w:rPr>
          <w:szCs w:val="28"/>
        </w:rPr>
        <w:t>посмотреть</w:t>
      </w:r>
      <w:r w:rsidR="00470720" w:rsidRPr="00470720">
        <w:rPr>
          <w:szCs w:val="28"/>
        </w:rPr>
        <w:t xml:space="preserve"> </w:t>
      </w:r>
      <w:r w:rsidR="00470720" w:rsidRPr="00812D9F">
        <w:rPr>
          <w:szCs w:val="28"/>
        </w:rPr>
        <w:t>в</w:t>
      </w:r>
      <w:r w:rsidR="00470720" w:rsidRPr="00470720">
        <w:rPr>
          <w:szCs w:val="28"/>
        </w:rPr>
        <w:t xml:space="preserve"> </w:t>
      </w:r>
      <w:r w:rsidR="00470720" w:rsidRPr="00812D9F">
        <w:rPr>
          <w:szCs w:val="28"/>
        </w:rPr>
        <w:t>листинг</w:t>
      </w:r>
      <w:r w:rsidR="00470720">
        <w:rPr>
          <w:szCs w:val="28"/>
        </w:rPr>
        <w:t xml:space="preserve">е </w:t>
      </w:r>
      <w:r w:rsidR="00470720" w:rsidRPr="00470720">
        <w:rPr>
          <w:szCs w:val="28"/>
        </w:rPr>
        <w:t>4.</w:t>
      </w:r>
      <w:r w:rsidR="00470720">
        <w:rPr>
          <w:szCs w:val="28"/>
        </w:rPr>
        <w:t>2</w:t>
      </w:r>
      <w:r w:rsidR="00470720" w:rsidRPr="00470720">
        <w:rPr>
          <w:szCs w:val="28"/>
        </w:rPr>
        <w:t>.</w:t>
      </w:r>
    </w:p>
    <w:p w14:paraId="60193AEB"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CREATE OR REPLACE PROCEDURE add_users_from_json_file(</w:t>
      </w:r>
    </w:p>
    <w:p w14:paraId="42F639FD"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json_file_path TEXT</w:t>
      </w:r>
    </w:p>
    <w:p w14:paraId="7B1B78F8"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w:t>
      </w:r>
    </w:p>
    <w:p w14:paraId="67FCCF08"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AS $$</w:t>
      </w:r>
    </w:p>
    <w:p w14:paraId="689F595E"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DECLARE</w:t>
      </w:r>
    </w:p>
    <w:p w14:paraId="443467D4"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json_data JSON;</w:t>
      </w:r>
    </w:p>
    <w:p w14:paraId="29801372"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user_data JSON;</w:t>
      </w:r>
    </w:p>
    <w:p w14:paraId="3176D7AE"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username_param VARCHAR;</w:t>
      </w:r>
    </w:p>
    <w:p w14:paraId="373CEAD4"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password_hash_param VARCHAR;</w:t>
      </w:r>
    </w:p>
    <w:p w14:paraId="37099ED5"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role_name_param VARCHAR;</w:t>
      </w:r>
    </w:p>
    <w:p w14:paraId="071F26BA"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playlist_photo_url_param VARCHAR;</w:t>
      </w:r>
    </w:p>
    <w:p w14:paraId="511D5CC6"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lastRenderedPageBreak/>
        <w:t xml:space="preserve">    user_id_output INT;</w:t>
      </w:r>
    </w:p>
    <w:p w14:paraId="6E7D0266"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user_exists BOOLEAN;</w:t>
      </w:r>
    </w:p>
    <w:p w14:paraId="4CD20787"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BEGIN</w:t>
      </w:r>
    </w:p>
    <w:p w14:paraId="3077A547"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 Чтение JSON-файла</w:t>
      </w:r>
    </w:p>
    <w:p w14:paraId="6C36B772" w14:textId="32EDF7F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json_data := jsonb</w:t>
      </w:r>
      <w:r w:rsidR="00814AD7">
        <w:rPr>
          <w:rFonts w:ascii="Courier New" w:hAnsi="Courier New" w:cs="Courier New"/>
          <w:sz w:val="24"/>
          <w:szCs w:val="20"/>
          <w:lang w:val="en-US"/>
        </w:rPr>
        <w:t>(PG_READ_FILE(json_file_path));</w:t>
      </w:r>
    </w:p>
    <w:p w14:paraId="0A2879B1"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rPr>
      </w:pPr>
      <w:r w:rsidRPr="00015003">
        <w:rPr>
          <w:rFonts w:ascii="Courier New" w:hAnsi="Courier New" w:cs="Courier New"/>
          <w:sz w:val="24"/>
          <w:szCs w:val="20"/>
          <w:lang w:val="en-US"/>
        </w:rPr>
        <w:t xml:space="preserve">    </w:t>
      </w:r>
      <w:r w:rsidRPr="006F06FE">
        <w:rPr>
          <w:rFonts w:ascii="Courier New" w:hAnsi="Courier New" w:cs="Courier New"/>
          <w:sz w:val="24"/>
          <w:szCs w:val="20"/>
        </w:rPr>
        <w:t xml:space="preserve">-- Проверка, удалось ли прочитать </w:t>
      </w:r>
      <w:r w:rsidRPr="006F06FE">
        <w:rPr>
          <w:rFonts w:ascii="Courier New" w:hAnsi="Courier New" w:cs="Courier New"/>
          <w:sz w:val="24"/>
          <w:szCs w:val="20"/>
          <w:lang w:val="en-US"/>
        </w:rPr>
        <w:t>JSON</w:t>
      </w:r>
      <w:r w:rsidRPr="006F06FE">
        <w:rPr>
          <w:rFonts w:ascii="Courier New" w:hAnsi="Courier New" w:cs="Courier New"/>
          <w:sz w:val="24"/>
          <w:szCs w:val="20"/>
        </w:rPr>
        <w:t>-файл</w:t>
      </w:r>
    </w:p>
    <w:p w14:paraId="4DD136B8"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rPr>
        <w:t xml:space="preserve">    </w:t>
      </w:r>
      <w:r w:rsidRPr="006F06FE">
        <w:rPr>
          <w:rFonts w:ascii="Courier New" w:hAnsi="Courier New" w:cs="Courier New"/>
          <w:sz w:val="24"/>
          <w:szCs w:val="20"/>
          <w:lang w:val="en-US"/>
        </w:rPr>
        <w:t>IF json_data IS NULL THEN</w:t>
      </w:r>
    </w:p>
    <w:p w14:paraId="6E2D0C41"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rPr>
      </w:pPr>
      <w:r w:rsidRPr="006F06FE">
        <w:rPr>
          <w:rFonts w:ascii="Courier New" w:hAnsi="Courier New" w:cs="Courier New"/>
          <w:sz w:val="24"/>
          <w:szCs w:val="20"/>
          <w:lang w:val="en-US"/>
        </w:rPr>
        <w:t xml:space="preserve">        RAISE</w:t>
      </w:r>
      <w:r w:rsidRPr="006F06FE">
        <w:rPr>
          <w:rFonts w:ascii="Courier New" w:hAnsi="Courier New" w:cs="Courier New"/>
          <w:sz w:val="24"/>
          <w:szCs w:val="20"/>
        </w:rPr>
        <w:t xml:space="preserve"> </w:t>
      </w:r>
      <w:r w:rsidRPr="006F06FE">
        <w:rPr>
          <w:rFonts w:ascii="Courier New" w:hAnsi="Courier New" w:cs="Courier New"/>
          <w:sz w:val="24"/>
          <w:szCs w:val="20"/>
          <w:lang w:val="en-US"/>
        </w:rPr>
        <w:t>EXCEPTION</w:t>
      </w:r>
      <w:r w:rsidRPr="006F06FE">
        <w:rPr>
          <w:rFonts w:ascii="Courier New" w:hAnsi="Courier New" w:cs="Courier New"/>
          <w:sz w:val="24"/>
          <w:szCs w:val="20"/>
        </w:rPr>
        <w:t xml:space="preserve"> 'Не удалось прочитать </w:t>
      </w:r>
      <w:r w:rsidRPr="006F06FE">
        <w:rPr>
          <w:rFonts w:ascii="Courier New" w:hAnsi="Courier New" w:cs="Courier New"/>
          <w:sz w:val="24"/>
          <w:szCs w:val="20"/>
          <w:lang w:val="en-US"/>
        </w:rPr>
        <w:t>JSON</w:t>
      </w:r>
      <w:r w:rsidRPr="006F06FE">
        <w:rPr>
          <w:rFonts w:ascii="Courier New" w:hAnsi="Courier New" w:cs="Courier New"/>
          <w:sz w:val="24"/>
          <w:szCs w:val="20"/>
        </w:rPr>
        <w:t>-файл';</w:t>
      </w:r>
    </w:p>
    <w:p w14:paraId="076CD30F" w14:textId="57263762"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rPr>
      </w:pPr>
      <w:r w:rsidRPr="006F06FE">
        <w:rPr>
          <w:rFonts w:ascii="Courier New" w:hAnsi="Courier New" w:cs="Courier New"/>
          <w:sz w:val="24"/>
          <w:szCs w:val="20"/>
        </w:rPr>
        <w:t xml:space="preserve">    </w:t>
      </w:r>
      <w:r w:rsidRPr="006F06FE">
        <w:rPr>
          <w:rFonts w:ascii="Courier New" w:hAnsi="Courier New" w:cs="Courier New"/>
          <w:sz w:val="24"/>
          <w:szCs w:val="20"/>
          <w:lang w:val="en-US"/>
        </w:rPr>
        <w:t>END</w:t>
      </w:r>
      <w:r w:rsidRPr="006F06FE">
        <w:rPr>
          <w:rFonts w:ascii="Courier New" w:hAnsi="Courier New" w:cs="Courier New"/>
          <w:sz w:val="24"/>
          <w:szCs w:val="20"/>
        </w:rPr>
        <w:t xml:space="preserve"> </w:t>
      </w:r>
      <w:r w:rsidRPr="006F06FE">
        <w:rPr>
          <w:rFonts w:ascii="Courier New" w:hAnsi="Courier New" w:cs="Courier New"/>
          <w:sz w:val="24"/>
          <w:szCs w:val="20"/>
          <w:lang w:val="en-US"/>
        </w:rPr>
        <w:t>IF</w:t>
      </w:r>
      <w:r w:rsidR="00814AD7">
        <w:rPr>
          <w:rFonts w:ascii="Courier New" w:hAnsi="Courier New" w:cs="Courier New"/>
          <w:sz w:val="24"/>
          <w:szCs w:val="20"/>
        </w:rPr>
        <w:t>;</w:t>
      </w:r>
    </w:p>
    <w:p w14:paraId="74E99D25"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rPr>
      </w:pPr>
      <w:r w:rsidRPr="006F06FE">
        <w:rPr>
          <w:rFonts w:ascii="Courier New" w:hAnsi="Courier New" w:cs="Courier New"/>
          <w:sz w:val="24"/>
          <w:szCs w:val="20"/>
        </w:rPr>
        <w:t xml:space="preserve">    -- Перебор пользователей в </w:t>
      </w:r>
      <w:r w:rsidRPr="006F06FE">
        <w:rPr>
          <w:rFonts w:ascii="Courier New" w:hAnsi="Courier New" w:cs="Courier New"/>
          <w:sz w:val="24"/>
          <w:szCs w:val="20"/>
          <w:lang w:val="en-US"/>
        </w:rPr>
        <w:t>JSON</w:t>
      </w:r>
    </w:p>
    <w:p w14:paraId="413E8535"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rPr>
        <w:t xml:space="preserve">    </w:t>
      </w:r>
      <w:r w:rsidRPr="006F06FE">
        <w:rPr>
          <w:rFonts w:ascii="Courier New" w:hAnsi="Courier New" w:cs="Courier New"/>
          <w:sz w:val="24"/>
          <w:szCs w:val="20"/>
          <w:lang w:val="en-US"/>
        </w:rPr>
        <w:t>FOR user_data IN SELECT * FROM json_array_elements(json_data)</w:t>
      </w:r>
    </w:p>
    <w:p w14:paraId="16892A55"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LOOP</w:t>
      </w:r>
    </w:p>
    <w:p w14:paraId="2729BDD2"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 Извлечение значений из JSON</w:t>
      </w:r>
    </w:p>
    <w:p w14:paraId="0763EAF3"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username_param := user_data-&gt;&gt;'username';</w:t>
      </w:r>
    </w:p>
    <w:p w14:paraId="1F390E99"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password_hash_param := user_data-&gt;&gt;'password';</w:t>
      </w:r>
    </w:p>
    <w:p w14:paraId="6AF1BE66"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role_name_param := user_data-&gt;&gt;'role';</w:t>
      </w:r>
    </w:p>
    <w:p w14:paraId="57E8E3EF" w14:textId="3250A7B9"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playlist_photo_url_param := us</w:t>
      </w:r>
      <w:r w:rsidR="00814AD7">
        <w:rPr>
          <w:rFonts w:ascii="Courier New" w:hAnsi="Courier New" w:cs="Courier New"/>
          <w:sz w:val="24"/>
          <w:szCs w:val="20"/>
          <w:lang w:val="en-US"/>
        </w:rPr>
        <w:t>er_data-&gt;&gt;'playlist_photo_url';</w:t>
      </w:r>
    </w:p>
    <w:p w14:paraId="1C7D3AC4"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rPr>
      </w:pPr>
      <w:r w:rsidRPr="00015003">
        <w:rPr>
          <w:rFonts w:ascii="Courier New" w:hAnsi="Courier New" w:cs="Courier New"/>
          <w:sz w:val="24"/>
          <w:szCs w:val="20"/>
          <w:lang w:val="en-US"/>
        </w:rPr>
        <w:t xml:space="preserve">        </w:t>
      </w:r>
      <w:r w:rsidRPr="006F06FE">
        <w:rPr>
          <w:rFonts w:ascii="Courier New" w:hAnsi="Courier New" w:cs="Courier New"/>
          <w:sz w:val="24"/>
          <w:szCs w:val="20"/>
        </w:rPr>
        <w:t xml:space="preserve">-- Вызов процедуры </w:t>
      </w:r>
      <w:r w:rsidRPr="006F06FE">
        <w:rPr>
          <w:rFonts w:ascii="Courier New" w:hAnsi="Courier New" w:cs="Courier New"/>
          <w:sz w:val="24"/>
          <w:szCs w:val="20"/>
          <w:lang w:val="en-US"/>
        </w:rPr>
        <w:t>add</w:t>
      </w:r>
      <w:r w:rsidRPr="006F06FE">
        <w:rPr>
          <w:rFonts w:ascii="Courier New" w:hAnsi="Courier New" w:cs="Courier New"/>
          <w:sz w:val="24"/>
          <w:szCs w:val="20"/>
        </w:rPr>
        <w:t>_</w:t>
      </w:r>
      <w:r w:rsidRPr="006F06FE">
        <w:rPr>
          <w:rFonts w:ascii="Courier New" w:hAnsi="Courier New" w:cs="Courier New"/>
          <w:sz w:val="24"/>
          <w:szCs w:val="20"/>
          <w:lang w:val="en-US"/>
        </w:rPr>
        <w:t>user</w:t>
      </w:r>
      <w:r w:rsidRPr="006F06FE">
        <w:rPr>
          <w:rFonts w:ascii="Courier New" w:hAnsi="Courier New" w:cs="Courier New"/>
          <w:sz w:val="24"/>
          <w:szCs w:val="20"/>
        </w:rPr>
        <w:t xml:space="preserve"> для каждого пользователя из </w:t>
      </w:r>
      <w:r w:rsidRPr="006F06FE">
        <w:rPr>
          <w:rFonts w:ascii="Courier New" w:hAnsi="Courier New" w:cs="Courier New"/>
          <w:sz w:val="24"/>
          <w:szCs w:val="20"/>
          <w:lang w:val="en-US"/>
        </w:rPr>
        <w:t>JSON</w:t>
      </w:r>
    </w:p>
    <w:p w14:paraId="0B443D1C"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rPr>
        <w:t xml:space="preserve">        </w:t>
      </w:r>
      <w:r w:rsidRPr="006F06FE">
        <w:rPr>
          <w:rFonts w:ascii="Courier New" w:hAnsi="Courier New" w:cs="Courier New"/>
          <w:sz w:val="24"/>
          <w:szCs w:val="20"/>
          <w:lang w:val="en-US"/>
        </w:rPr>
        <w:t>CALL add_user(username_param, password_hash_param, role_name_param, playlist_photo_url_param, user_id_output, user_exists);</w:t>
      </w:r>
    </w:p>
    <w:p w14:paraId="53E90EB9"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 xml:space="preserve">    END LOOP;</w:t>
      </w:r>
    </w:p>
    <w:p w14:paraId="2EE6A7D9" w14:textId="77777777" w:rsidR="006F06FE" w:rsidRPr="006F06FE"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END;</w:t>
      </w:r>
    </w:p>
    <w:p w14:paraId="6B4A850B" w14:textId="5B3F2325" w:rsidR="006F06FE" w:rsidRPr="006F06FE" w:rsidRDefault="00814AD7"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Pr>
          <w:rFonts w:ascii="Courier New" w:hAnsi="Courier New" w:cs="Courier New"/>
          <w:sz w:val="24"/>
          <w:szCs w:val="20"/>
          <w:lang w:val="en-US"/>
        </w:rPr>
        <w:t>$$ LANGUAGE plpgsql;</w:t>
      </w:r>
    </w:p>
    <w:p w14:paraId="161AAF98" w14:textId="70279838" w:rsidR="006F06FE" w:rsidRPr="006F06FE" w:rsidRDefault="00814AD7"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Pr>
          <w:rFonts w:ascii="Courier New" w:hAnsi="Courier New" w:cs="Courier New"/>
          <w:sz w:val="24"/>
          <w:szCs w:val="20"/>
          <w:lang w:val="en-US"/>
        </w:rPr>
        <w:t>SELECT * FROM USERS;</w:t>
      </w:r>
    </w:p>
    <w:p w14:paraId="34100EA0" w14:textId="581C7AE7" w:rsidR="006F06FE" w:rsidRPr="00314562" w:rsidRDefault="006F06FE" w:rsidP="006F06FE">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0"/>
          <w:lang w:val="en-US"/>
        </w:rPr>
      </w:pPr>
      <w:r w:rsidRPr="006F06FE">
        <w:rPr>
          <w:rFonts w:ascii="Courier New" w:hAnsi="Courier New" w:cs="Courier New"/>
          <w:sz w:val="24"/>
          <w:szCs w:val="20"/>
          <w:lang w:val="en-US"/>
        </w:rPr>
        <w:t>CALL add_users_from_json_file(</w:t>
      </w:r>
      <w:r w:rsidR="00452A98" w:rsidRPr="00452A98">
        <w:rPr>
          <w:rFonts w:ascii="Courier New" w:hAnsi="Courier New" w:cs="Courier New"/>
          <w:sz w:val="24"/>
          <w:szCs w:val="20"/>
          <w:lang w:val="en-US"/>
        </w:rPr>
        <w:t>C:\3course\COURSE_PROJ\online_music\addUsers.json</w:t>
      </w:r>
      <w:r w:rsidRPr="006F06FE">
        <w:rPr>
          <w:rFonts w:ascii="Courier New" w:hAnsi="Courier New" w:cs="Courier New"/>
          <w:sz w:val="24"/>
          <w:szCs w:val="20"/>
          <w:lang w:val="en-US"/>
        </w:rPr>
        <w:t>');</w:t>
      </w:r>
    </w:p>
    <w:p w14:paraId="0C985671" w14:textId="4B777D01" w:rsidR="004D1A2B" w:rsidRDefault="004D1A2B" w:rsidP="004138DD">
      <w:pPr>
        <w:spacing w:after="280"/>
        <w:jc w:val="center"/>
      </w:pPr>
      <w:r>
        <w:t>Листинг 4.</w:t>
      </w:r>
      <w:r w:rsidRPr="004D1A2B">
        <w:t>2</w:t>
      </w:r>
      <w:r>
        <w:t xml:space="preserve"> – Пример создания процедуры импорта из </w:t>
      </w:r>
      <w:r>
        <w:rPr>
          <w:lang w:val="en-US"/>
        </w:rPr>
        <w:t>json</w:t>
      </w:r>
      <w:r>
        <w:t xml:space="preserve"> файла</w:t>
      </w:r>
    </w:p>
    <w:p w14:paraId="7FB49A8B" w14:textId="0B94FCB7" w:rsidR="00814AD7" w:rsidRDefault="00814AD7" w:rsidP="00814AD7">
      <w:pPr>
        <w:spacing w:after="0"/>
        <w:ind w:firstLine="709"/>
        <w:jc w:val="both"/>
      </w:pPr>
      <w:r w:rsidRPr="00814AD7">
        <w:t>Процедура add_users_from_json_file представляет собой инструмент для эффективного импорта данных о пользователях из JSON-файла в таблицу базы данных. Этот подход позволяет автоматизировать процесс добавления большого количества пользовательской информации из внешнего источника.</w:t>
      </w:r>
    </w:p>
    <w:p w14:paraId="0C1913B8" w14:textId="6B3498C9" w:rsidR="0007230C" w:rsidRPr="008976E3" w:rsidRDefault="0007230C" w:rsidP="00AB6F1A">
      <w:pPr>
        <w:pStyle w:val="afb"/>
        <w:rPr>
          <w:rFonts w:eastAsiaTheme="majorEastAsia" w:cstheme="majorBidi"/>
          <w:bCs/>
        </w:rPr>
      </w:pPr>
      <w:bookmarkStart w:id="905" w:name="_Toc3000"/>
      <w:bookmarkStart w:id="906" w:name="_Toc185286464"/>
      <w:bookmarkStart w:id="907" w:name="_Toc185345478"/>
      <w:r>
        <w:rPr>
          <w:rFonts w:eastAsiaTheme="majorEastAsia" w:cstheme="majorBidi"/>
        </w:rPr>
        <w:t xml:space="preserve">4.2 </w:t>
      </w:r>
      <w:r>
        <w:t>Вывод</w:t>
      </w:r>
      <w:bookmarkEnd w:id="905"/>
      <w:r w:rsidR="004138DD">
        <w:t xml:space="preserve"> по разделу</w:t>
      </w:r>
      <w:bookmarkEnd w:id="906"/>
      <w:bookmarkEnd w:id="907"/>
    </w:p>
    <w:p w14:paraId="7ABED3AE" w14:textId="06D9C3BD" w:rsidR="004D1A2B" w:rsidRPr="00024A7A" w:rsidRDefault="00814AD7" w:rsidP="00814AD7">
      <w:pPr>
        <w:ind w:firstLine="709"/>
        <w:jc w:val="both"/>
      </w:pPr>
      <w:r w:rsidRPr="00814AD7">
        <w:rPr>
          <w:rFonts w:eastAsia="Times New Roman" w:cs="Times New Roman"/>
          <w:szCs w:val="28"/>
          <w:lang w:eastAsia="ru-RU"/>
        </w:rPr>
        <w:t>Разработанные процедуры импорта и экспорта данных в формате JSON предоставляют эффективные инструменты для обмена информацией между базой данных и внешними источниками. Использование подобных механизмов упрощает процессы обновления и синхронизации данных, обеспечивая более гибкую работу с информацией в приложении.</w:t>
      </w:r>
      <w:r w:rsidR="00DB5FC6">
        <w:br w:type="page"/>
      </w:r>
    </w:p>
    <w:p w14:paraId="6DD8C9B2" w14:textId="5FCF401E" w:rsidR="00E318C8" w:rsidRPr="000D50C5" w:rsidRDefault="000D50C5" w:rsidP="0024486D">
      <w:pPr>
        <w:pStyle w:val="1"/>
        <w:ind w:firstLine="709"/>
        <w:rPr>
          <w:rFonts w:eastAsia="Times New Roman"/>
          <w:sz w:val="28"/>
          <w:szCs w:val="28"/>
        </w:rPr>
      </w:pPr>
      <w:bookmarkStart w:id="908" w:name="_Toc185286465"/>
      <w:bookmarkStart w:id="909" w:name="_Toc185345479"/>
      <w:r w:rsidRPr="000D50C5">
        <w:rPr>
          <w:rFonts w:eastAsia="Times New Roman"/>
          <w:sz w:val="28"/>
          <w:szCs w:val="28"/>
        </w:rPr>
        <w:lastRenderedPageBreak/>
        <w:t xml:space="preserve">5. </w:t>
      </w:r>
      <w:r w:rsidR="00FF46DB" w:rsidRPr="000D50C5">
        <w:rPr>
          <w:rFonts w:eastAsia="Times New Roman"/>
          <w:sz w:val="28"/>
          <w:szCs w:val="28"/>
        </w:rPr>
        <w:t>Тестирование производительности базы данных</w:t>
      </w:r>
      <w:bookmarkEnd w:id="908"/>
      <w:bookmarkEnd w:id="909"/>
    </w:p>
    <w:p w14:paraId="57260194" w14:textId="05339987" w:rsidR="00606922" w:rsidRPr="00606922" w:rsidRDefault="00606922" w:rsidP="000D50C5">
      <w:pPr>
        <w:pStyle w:val="afb"/>
        <w:rPr>
          <w:rFonts w:eastAsia="Times New Roman"/>
          <w:color w:val="000000"/>
          <w:lang w:eastAsia="ru-RU"/>
        </w:rPr>
      </w:pPr>
      <w:bookmarkStart w:id="910" w:name="_Toc10975"/>
      <w:bookmarkStart w:id="911" w:name="_Toc185286466"/>
      <w:bookmarkStart w:id="912" w:name="_Toc185345480"/>
      <w:r>
        <w:t>5.</w:t>
      </w:r>
      <w:r w:rsidRPr="008976E3">
        <w:t>1</w:t>
      </w:r>
      <w:r>
        <w:t xml:space="preserve"> Тестирование производительности</w:t>
      </w:r>
      <w:r w:rsidRPr="008976E3">
        <w:t xml:space="preserve"> </w:t>
      </w:r>
      <w:r>
        <w:t>по таблице</w:t>
      </w:r>
      <w:r w:rsidRPr="00606922">
        <w:t xml:space="preserve"> </w:t>
      </w:r>
      <w:bookmarkEnd w:id="910"/>
      <w:r w:rsidR="00803219">
        <w:rPr>
          <w:lang w:val="en-US"/>
        </w:rPr>
        <w:t>USERS</w:t>
      </w:r>
      <w:bookmarkEnd w:id="911"/>
      <w:bookmarkEnd w:id="912"/>
    </w:p>
    <w:p w14:paraId="349BD293" w14:textId="77777777" w:rsidR="0061246F" w:rsidRPr="00EE7E83" w:rsidRDefault="0061246F" w:rsidP="00386609">
      <w:pPr>
        <w:spacing w:after="0" w:line="240" w:lineRule="auto"/>
        <w:ind w:firstLine="709"/>
        <w:contextualSpacing/>
        <w:jc w:val="both"/>
      </w:pPr>
      <w:r w:rsidRPr="00EE7E83">
        <w:t>Производительность БД является решающим фактором эффективности управленческих и коммерческих приложений. Если поиск или запись данных выполняется медленно – способность к нормальной работе приложения падает. Существует единственный путь выяснить причину плохой производительности – выполнить количественные измерения и определить, что является причиной проблемы производительности.</w:t>
      </w:r>
    </w:p>
    <w:p w14:paraId="017AD818" w14:textId="5BBD69D0" w:rsidR="0061246F" w:rsidRPr="00EE7E83" w:rsidRDefault="0061246F" w:rsidP="00386609">
      <w:pPr>
        <w:spacing w:after="0" w:line="240" w:lineRule="auto"/>
        <w:ind w:firstLine="709"/>
        <w:contextualSpacing/>
        <w:jc w:val="both"/>
      </w:pPr>
      <w:r w:rsidRPr="00EE7E83">
        <w:t xml:space="preserve">В </w:t>
      </w:r>
      <w:r w:rsidR="00974E2F">
        <w:rPr>
          <w:lang w:val="en-US"/>
        </w:rPr>
        <w:t>PostgreSQL</w:t>
      </w:r>
      <w:r w:rsidR="00974E2F" w:rsidRPr="00974E2F">
        <w:t xml:space="preserve"> </w:t>
      </w:r>
      <w:r w:rsidRPr="00EE7E83">
        <w:t xml:space="preserve">оптимизация запросом в основном заключается в построение индексов над таблицами. </w:t>
      </w:r>
    </w:p>
    <w:p w14:paraId="27BDF8EB" w14:textId="42D1C850" w:rsidR="00365FF8" w:rsidRPr="00354FDF" w:rsidRDefault="0061246F" w:rsidP="0024486D">
      <w:pPr>
        <w:spacing w:after="0" w:line="240" w:lineRule="auto"/>
        <w:ind w:firstLine="709"/>
        <w:contextualSpacing/>
        <w:jc w:val="both"/>
      </w:pPr>
      <w:r w:rsidRPr="00EE7E83">
        <w:t>Для тестирования производительности в таблиц</w:t>
      </w:r>
      <w:r w:rsidR="00803219">
        <w:t>у</w:t>
      </w:r>
      <w:r w:rsidRPr="00EE7E83">
        <w:t xml:space="preserve"> </w:t>
      </w:r>
      <w:r w:rsidR="00803219">
        <w:rPr>
          <w:lang w:val="en-US"/>
        </w:rPr>
        <w:t>USERS</w:t>
      </w:r>
      <w:r w:rsidRPr="00EE7E83">
        <w:t xml:space="preserve"> были добавлены 100 000 записей. </w:t>
      </w:r>
    </w:p>
    <w:p w14:paraId="5B762364" w14:textId="611FF1FE" w:rsidR="0061246F" w:rsidRDefault="0024486D" w:rsidP="00386609">
      <w:pPr>
        <w:spacing w:after="0" w:line="240" w:lineRule="auto"/>
        <w:ind w:firstLine="709"/>
        <w:contextualSpacing/>
        <w:jc w:val="both"/>
      </w:pPr>
      <w:r>
        <w:t xml:space="preserve">На </w:t>
      </w:r>
      <w:r w:rsidR="0061246F" w:rsidRPr="00EE7E83">
        <w:t xml:space="preserve">рисунке </w:t>
      </w:r>
      <w:r w:rsidR="00B55F6E" w:rsidRPr="00B55F6E">
        <w:t>5</w:t>
      </w:r>
      <w:r w:rsidR="000D4278">
        <w:t>.</w:t>
      </w:r>
      <w:r w:rsidR="00A07FD8">
        <w:t>1</w:t>
      </w:r>
      <w:r w:rsidR="0061246F" w:rsidRPr="00EE7E83">
        <w:t xml:space="preserve"> </w:t>
      </w:r>
      <w:bookmarkStart w:id="913" w:name="_Hlk122358625"/>
      <w:r w:rsidR="0061246F" w:rsidRPr="00EE7E83">
        <w:t>представлен</w:t>
      </w:r>
      <w:r w:rsidR="0061246F">
        <w:t xml:space="preserve"> результат </w:t>
      </w:r>
      <w:r w:rsidR="00EE15B3">
        <w:rPr>
          <w:lang w:val="en-US"/>
        </w:rPr>
        <w:t>S</w:t>
      </w:r>
      <w:r w:rsidR="00075540">
        <w:rPr>
          <w:lang w:val="en-US"/>
        </w:rPr>
        <w:t>elect</w:t>
      </w:r>
      <w:r w:rsidR="00075540">
        <w:t>-запроса</w:t>
      </w:r>
      <w:r w:rsidR="001C32BF">
        <w:t xml:space="preserve"> к таблице </w:t>
      </w:r>
      <w:r w:rsidR="001C32BF">
        <w:rPr>
          <w:lang w:val="en-US"/>
        </w:rPr>
        <w:t>USERS</w:t>
      </w:r>
      <w:r w:rsidR="001C32BF">
        <w:t xml:space="preserve"> до создания индекса с выборкой </w:t>
      </w:r>
      <w:r w:rsidR="001C32BF">
        <w:rPr>
          <w:lang w:val="en-US"/>
        </w:rPr>
        <w:t>user</w:t>
      </w:r>
      <w:r w:rsidR="001C32BF" w:rsidRPr="001C32BF">
        <w:t>_</w:t>
      </w:r>
      <w:r w:rsidR="001C32BF">
        <w:rPr>
          <w:lang w:val="en-US"/>
        </w:rPr>
        <w:t>name</w:t>
      </w:r>
      <w:r w:rsidR="001C32BF">
        <w:t>, содержащих «7777»</w:t>
      </w:r>
      <w:bookmarkEnd w:id="913"/>
      <w:r w:rsidR="001C32BF" w:rsidRPr="001C32BF">
        <w:t xml:space="preserve"> </w:t>
      </w:r>
      <w:r w:rsidR="001C32BF">
        <w:t>. Согласно заданному условию было найдено 10 строк</w:t>
      </w:r>
      <w:r w:rsidR="0061246F">
        <w:t>.</w:t>
      </w:r>
      <w:r w:rsidR="002148E0">
        <w:t xml:space="preserve"> Время выполнения составляет </w:t>
      </w:r>
      <w:r w:rsidR="001C32BF">
        <w:t>13,906 мс</w:t>
      </w:r>
      <w:r w:rsidR="006B3C19">
        <w:t>.</w:t>
      </w:r>
    </w:p>
    <w:p w14:paraId="6CA91FE8" w14:textId="3710F613" w:rsidR="00E318C8" w:rsidRDefault="001C32BF" w:rsidP="00B3641B">
      <w:pPr>
        <w:spacing w:before="280" w:after="280"/>
        <w:jc w:val="center"/>
      </w:pPr>
      <w:r>
        <w:rPr>
          <w:noProof/>
          <w:lang w:eastAsia="ru-RU"/>
        </w:rPr>
        <w:drawing>
          <wp:inline distT="0" distB="0" distL="0" distR="0" wp14:anchorId="20BD13E4" wp14:editId="3A26A90C">
            <wp:extent cx="5399291" cy="1606973"/>
            <wp:effectExtent l="19050" t="19050" r="11430" b="1270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1.jpg"/>
                    <pic:cNvPicPr/>
                  </pic:nvPicPr>
                  <pic:blipFill>
                    <a:blip r:embed="rId20">
                      <a:extLst>
                        <a:ext uri="{28A0092B-C50C-407E-A947-70E740481C1C}">
                          <a14:useLocalDpi xmlns:a14="http://schemas.microsoft.com/office/drawing/2010/main" val="0"/>
                        </a:ext>
                      </a:extLst>
                    </a:blip>
                    <a:stretch>
                      <a:fillRect/>
                    </a:stretch>
                  </pic:blipFill>
                  <pic:spPr>
                    <a:xfrm>
                      <a:off x="0" y="0"/>
                      <a:ext cx="5422686" cy="1613936"/>
                    </a:xfrm>
                    <a:prstGeom prst="rect">
                      <a:avLst/>
                    </a:prstGeom>
                    <a:ln>
                      <a:solidFill>
                        <a:schemeClr val="tx1"/>
                      </a:solidFill>
                    </a:ln>
                  </pic:spPr>
                </pic:pic>
              </a:graphicData>
            </a:graphic>
          </wp:inline>
        </w:drawing>
      </w:r>
    </w:p>
    <w:p w14:paraId="6C83FF15" w14:textId="51E3081E" w:rsidR="006B3C19" w:rsidRPr="006B3C19" w:rsidRDefault="000D4278" w:rsidP="007177BE">
      <w:pPr>
        <w:spacing w:after="280"/>
        <w:jc w:val="center"/>
      </w:pPr>
      <w:r>
        <w:t xml:space="preserve">Рисунок </w:t>
      </w:r>
      <w:r w:rsidR="008B75F5" w:rsidRPr="008B75F5">
        <w:t>5</w:t>
      </w:r>
      <w:r>
        <w:t>.</w:t>
      </w:r>
      <w:r w:rsidR="00A07FD8">
        <w:t>1</w:t>
      </w:r>
      <w:r w:rsidR="006B3C19">
        <w:t xml:space="preserve"> – Результат </w:t>
      </w:r>
      <w:r w:rsidR="006B3C19">
        <w:rPr>
          <w:lang w:val="en-US"/>
        </w:rPr>
        <w:t>Select</w:t>
      </w:r>
      <w:r w:rsidR="006B3C19" w:rsidRPr="006B3C19">
        <w:t>-</w:t>
      </w:r>
      <w:r w:rsidR="006B3C19">
        <w:t xml:space="preserve">запроса к таблице </w:t>
      </w:r>
      <w:r w:rsidR="001C32BF">
        <w:rPr>
          <w:lang w:val="en-US"/>
        </w:rPr>
        <w:t>Users</w:t>
      </w:r>
      <w:r w:rsidR="000D7E7C" w:rsidRPr="000D7E7C">
        <w:t xml:space="preserve"> </w:t>
      </w:r>
      <w:r w:rsidR="006B3C19">
        <w:t>без индекса</w:t>
      </w:r>
    </w:p>
    <w:p w14:paraId="3B845BFD" w14:textId="4785F74A" w:rsidR="006B3C19" w:rsidRDefault="006B3C19" w:rsidP="00386609">
      <w:pPr>
        <w:spacing w:after="0" w:line="240" w:lineRule="auto"/>
        <w:ind w:firstLine="709"/>
        <w:contextualSpacing/>
        <w:jc w:val="both"/>
      </w:pPr>
      <w:r w:rsidRPr="00EE7E83">
        <w:t xml:space="preserve">На рисунке </w:t>
      </w:r>
      <w:r w:rsidR="00B55F6E" w:rsidRPr="00B55F6E">
        <w:t>5</w:t>
      </w:r>
      <w:r w:rsidRPr="00EE7E83">
        <w:t>.</w:t>
      </w:r>
      <w:r w:rsidR="003A421D">
        <w:t>2</w:t>
      </w:r>
      <w:r w:rsidRPr="00EE7E83">
        <w:t xml:space="preserve"> представлен</w:t>
      </w:r>
      <w:r>
        <w:t xml:space="preserve"> результат </w:t>
      </w:r>
      <w:r w:rsidR="009A4659">
        <w:rPr>
          <w:lang w:val="en-US"/>
        </w:rPr>
        <w:t>S</w:t>
      </w:r>
      <w:r>
        <w:rPr>
          <w:lang w:val="en-US"/>
        </w:rPr>
        <w:t>elect</w:t>
      </w:r>
      <w:r>
        <w:t xml:space="preserve">-запроса к таблице </w:t>
      </w:r>
      <w:r w:rsidR="001C32BF">
        <w:rPr>
          <w:lang w:val="en-US"/>
        </w:rPr>
        <w:t>USERS</w:t>
      </w:r>
      <w:r w:rsidR="00B437F0">
        <w:t xml:space="preserve"> </w:t>
      </w:r>
      <w:r w:rsidR="003A421D">
        <w:t>после</w:t>
      </w:r>
      <w:r>
        <w:t xml:space="preserve"> </w:t>
      </w:r>
      <w:r w:rsidR="001C32BF">
        <w:t>создания</w:t>
      </w:r>
      <w:r>
        <w:t xml:space="preserve"> индекса. Время выполнения </w:t>
      </w:r>
      <w:r w:rsidR="003A421D">
        <w:t xml:space="preserve">уже </w:t>
      </w:r>
      <w:r>
        <w:t xml:space="preserve">составляет </w:t>
      </w:r>
      <w:r w:rsidR="001C32BF">
        <w:t>9,596</w:t>
      </w:r>
      <w:r>
        <w:t xml:space="preserve"> мс.</w:t>
      </w:r>
    </w:p>
    <w:p w14:paraId="42259FA9" w14:textId="77777777" w:rsidR="00E574D7" w:rsidRDefault="00E574D7" w:rsidP="00386609">
      <w:pPr>
        <w:spacing w:after="0" w:line="240" w:lineRule="auto"/>
        <w:ind w:firstLine="709"/>
        <w:contextualSpacing/>
        <w:jc w:val="both"/>
      </w:pPr>
    </w:p>
    <w:p w14:paraId="5E546406" w14:textId="5F0E3EA1" w:rsidR="00E574D7" w:rsidRDefault="001C32BF" w:rsidP="001C32BF">
      <w:pPr>
        <w:spacing w:after="0" w:line="240" w:lineRule="auto"/>
        <w:contextualSpacing/>
        <w:jc w:val="center"/>
      </w:pPr>
      <w:r>
        <w:rPr>
          <w:noProof/>
          <w:lang w:eastAsia="ru-RU"/>
        </w:rPr>
        <w:drawing>
          <wp:inline distT="0" distB="0" distL="0" distR="0" wp14:anchorId="408589EB" wp14:editId="14C7607F">
            <wp:extent cx="4585123" cy="1522492"/>
            <wp:effectExtent l="19050" t="19050" r="25400" b="209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oto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3736" cy="1528673"/>
                    </a:xfrm>
                    <a:prstGeom prst="rect">
                      <a:avLst/>
                    </a:prstGeom>
                    <a:ln>
                      <a:solidFill>
                        <a:schemeClr val="tx1"/>
                      </a:solidFill>
                    </a:ln>
                  </pic:spPr>
                </pic:pic>
              </a:graphicData>
            </a:graphic>
          </wp:inline>
        </w:drawing>
      </w:r>
    </w:p>
    <w:p w14:paraId="5200EC84" w14:textId="33B01742" w:rsidR="00CE2AFA" w:rsidRDefault="00354FDF" w:rsidP="00E93FFF">
      <w:pPr>
        <w:spacing w:before="280" w:after="280"/>
        <w:jc w:val="center"/>
      </w:pPr>
      <w:r w:rsidRPr="00354FDF">
        <w:t xml:space="preserve"> </w:t>
      </w:r>
      <w:r w:rsidR="005A1DF4">
        <w:t xml:space="preserve">Рисунок </w:t>
      </w:r>
      <w:r w:rsidR="008B75F5" w:rsidRPr="008B75F5">
        <w:t>5</w:t>
      </w:r>
      <w:r w:rsidR="005A1DF4">
        <w:t xml:space="preserve">.2 – Результат </w:t>
      </w:r>
      <w:r w:rsidR="005A1DF4">
        <w:rPr>
          <w:lang w:val="en-US"/>
        </w:rPr>
        <w:t>Select</w:t>
      </w:r>
      <w:r w:rsidR="005A1DF4" w:rsidRPr="006B3C19">
        <w:t>-</w:t>
      </w:r>
      <w:r w:rsidR="005A1DF4">
        <w:t xml:space="preserve">запроса к таблице </w:t>
      </w:r>
      <w:r w:rsidR="001C32BF">
        <w:rPr>
          <w:lang w:val="en-US"/>
        </w:rPr>
        <w:t>Users</w:t>
      </w:r>
      <w:r w:rsidR="00EA2371">
        <w:t xml:space="preserve"> </w:t>
      </w:r>
      <w:r w:rsidR="00E93FFF">
        <w:t>с индексом</w:t>
      </w:r>
    </w:p>
    <w:p w14:paraId="15415C41" w14:textId="077CF897" w:rsidR="0085190A" w:rsidRDefault="00E86B0E" w:rsidP="00136CA8">
      <w:pPr>
        <w:spacing w:after="280" w:line="240" w:lineRule="auto"/>
        <w:ind w:firstLine="709"/>
        <w:jc w:val="both"/>
      </w:pPr>
      <w:r>
        <w:lastRenderedPageBreak/>
        <w:t xml:space="preserve">На </w:t>
      </w:r>
      <w:r w:rsidRPr="00EE7E83">
        <w:t xml:space="preserve">рисунке </w:t>
      </w:r>
      <w:r w:rsidRPr="00B55F6E">
        <w:t>5</w:t>
      </w:r>
      <w:r>
        <w:t>.3</w:t>
      </w:r>
      <w:r w:rsidRPr="00EE7E83">
        <w:t xml:space="preserve"> представлен</w:t>
      </w:r>
      <w:r>
        <w:t xml:space="preserve"> результат </w:t>
      </w:r>
      <w:r>
        <w:rPr>
          <w:lang w:val="en-US"/>
        </w:rPr>
        <w:t>Select</w:t>
      </w:r>
      <w:r>
        <w:t xml:space="preserve">-запроса к таблице </w:t>
      </w:r>
      <w:r>
        <w:rPr>
          <w:lang w:val="en-US"/>
        </w:rPr>
        <w:t>USERS</w:t>
      </w:r>
      <w:r>
        <w:t xml:space="preserve"> до создания индекса с выборкой </w:t>
      </w:r>
      <w:r>
        <w:rPr>
          <w:lang w:val="en-US"/>
        </w:rPr>
        <w:t>user</w:t>
      </w:r>
      <w:r w:rsidRPr="001C32BF">
        <w:t>_</w:t>
      </w:r>
      <w:r>
        <w:rPr>
          <w:lang w:val="en-US"/>
        </w:rPr>
        <w:t>name</w:t>
      </w:r>
      <w:r>
        <w:t>, содержащих «7»</w:t>
      </w:r>
      <w:r w:rsidRPr="001C32BF">
        <w:t xml:space="preserve"> </w:t>
      </w:r>
      <w:r>
        <w:t xml:space="preserve">. Согласно заданному условию было найдено 7071 строка. Время выполнения составляет </w:t>
      </w:r>
      <w:r w:rsidR="0085190A">
        <w:t>15</w:t>
      </w:r>
      <w:r>
        <w:t>,</w:t>
      </w:r>
      <w:r w:rsidR="0085190A">
        <w:t>479</w:t>
      </w:r>
      <w:r>
        <w:t xml:space="preserve"> мс.</w:t>
      </w:r>
    </w:p>
    <w:p w14:paraId="593D64D6" w14:textId="26975AB5" w:rsidR="0085190A" w:rsidRDefault="0085190A" w:rsidP="00136CA8">
      <w:pPr>
        <w:spacing w:before="280" w:after="280" w:line="240" w:lineRule="auto"/>
        <w:jc w:val="center"/>
      </w:pPr>
      <w:r>
        <w:rPr>
          <w:noProof/>
          <w:lang w:eastAsia="ru-RU"/>
        </w:rPr>
        <w:drawing>
          <wp:inline distT="0" distB="0" distL="0" distR="0" wp14:anchorId="177F8FF2" wp14:editId="7DA9D12D">
            <wp:extent cx="4448175" cy="1819275"/>
            <wp:effectExtent l="19050" t="19050" r="28575" b="285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oto3.jpg"/>
                    <pic:cNvPicPr/>
                  </pic:nvPicPr>
                  <pic:blipFill rotWithShape="1">
                    <a:blip r:embed="rId22">
                      <a:extLst>
                        <a:ext uri="{28A0092B-C50C-407E-A947-70E740481C1C}">
                          <a14:useLocalDpi xmlns:a14="http://schemas.microsoft.com/office/drawing/2010/main" val="0"/>
                        </a:ext>
                      </a:extLst>
                    </a:blip>
                    <a:srcRect r="6500" b="5093"/>
                    <a:stretch/>
                  </pic:blipFill>
                  <pic:spPr bwMode="auto">
                    <a:xfrm>
                      <a:off x="0" y="0"/>
                      <a:ext cx="4458782" cy="18236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41D16A" w14:textId="35C36265" w:rsidR="0085190A" w:rsidRDefault="0085190A" w:rsidP="0085190A">
      <w:pPr>
        <w:spacing w:before="280" w:after="280"/>
        <w:jc w:val="center"/>
      </w:pPr>
      <w:r>
        <w:t xml:space="preserve">Рисунок </w:t>
      </w:r>
      <w:r w:rsidRPr="008B75F5">
        <w:t>5</w:t>
      </w:r>
      <w:r>
        <w:t xml:space="preserve">.3 – Результат </w:t>
      </w:r>
      <w:r>
        <w:rPr>
          <w:lang w:val="en-US"/>
        </w:rPr>
        <w:t>Select</w:t>
      </w:r>
      <w:r w:rsidRPr="006B3C19">
        <w:t>-</w:t>
      </w:r>
      <w:r>
        <w:t xml:space="preserve">запроса к таблице </w:t>
      </w:r>
      <w:r>
        <w:rPr>
          <w:lang w:val="en-US"/>
        </w:rPr>
        <w:t>Users</w:t>
      </w:r>
      <w:r>
        <w:t xml:space="preserve"> без индекса</w:t>
      </w:r>
    </w:p>
    <w:p w14:paraId="2FC917B7" w14:textId="50063AE2" w:rsidR="0085190A" w:rsidRDefault="0085190A" w:rsidP="00136CA8">
      <w:pPr>
        <w:spacing w:after="280" w:line="240" w:lineRule="auto"/>
        <w:ind w:firstLine="709"/>
        <w:jc w:val="both"/>
      </w:pPr>
      <w:r w:rsidRPr="00EE7E83">
        <w:t xml:space="preserve">На рисунке </w:t>
      </w:r>
      <w:r w:rsidRPr="00B55F6E">
        <w:t>5</w:t>
      </w:r>
      <w:r w:rsidRPr="00EE7E83">
        <w:t>.</w:t>
      </w:r>
      <w:r>
        <w:t>4</w:t>
      </w:r>
      <w:r w:rsidRPr="00EE7E83">
        <w:t xml:space="preserve"> представлен</w:t>
      </w:r>
      <w:r>
        <w:t xml:space="preserve"> результат </w:t>
      </w:r>
      <w:r>
        <w:rPr>
          <w:lang w:val="en-US"/>
        </w:rPr>
        <w:t>Select</w:t>
      </w:r>
      <w:r>
        <w:t xml:space="preserve">-запроса к таблице </w:t>
      </w:r>
      <w:r>
        <w:rPr>
          <w:lang w:val="en-US"/>
        </w:rPr>
        <w:t>USERS</w:t>
      </w:r>
      <w:r>
        <w:t xml:space="preserve"> после создания индекса. Время выполнения уже составляет 9,</w:t>
      </w:r>
      <w:r w:rsidR="00136CA8">
        <w:t>764</w:t>
      </w:r>
      <w:r>
        <w:t xml:space="preserve"> мс.</w:t>
      </w:r>
    </w:p>
    <w:p w14:paraId="2E6D3CFA" w14:textId="1A352D52" w:rsidR="0085190A" w:rsidRDefault="0085190A" w:rsidP="00136CA8">
      <w:pPr>
        <w:spacing w:before="280" w:after="0"/>
        <w:jc w:val="center"/>
      </w:pPr>
      <w:r>
        <w:rPr>
          <w:noProof/>
          <w:lang w:eastAsia="ru-RU"/>
        </w:rPr>
        <w:drawing>
          <wp:inline distT="0" distB="0" distL="0" distR="0" wp14:anchorId="051859A4" wp14:editId="0186365E">
            <wp:extent cx="4410075" cy="1956969"/>
            <wp:effectExtent l="19050" t="19050" r="9525" b="2476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4.jpg"/>
                    <pic:cNvPicPr/>
                  </pic:nvPicPr>
                  <pic:blipFill rotWithShape="1">
                    <a:blip r:embed="rId23">
                      <a:extLst>
                        <a:ext uri="{28A0092B-C50C-407E-A947-70E740481C1C}">
                          <a14:useLocalDpi xmlns:a14="http://schemas.microsoft.com/office/drawing/2010/main" val="0"/>
                        </a:ext>
                      </a:extLst>
                    </a:blip>
                    <a:srcRect r="2622"/>
                    <a:stretch/>
                  </pic:blipFill>
                  <pic:spPr bwMode="auto">
                    <a:xfrm>
                      <a:off x="0" y="0"/>
                      <a:ext cx="4423824" cy="19630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6397EC" w14:textId="3745E8B8" w:rsidR="0085190A" w:rsidRDefault="0085190A" w:rsidP="0085190A">
      <w:pPr>
        <w:spacing w:before="280" w:after="280"/>
        <w:jc w:val="center"/>
      </w:pPr>
      <w:r>
        <w:t xml:space="preserve">Рисунок </w:t>
      </w:r>
      <w:r w:rsidRPr="008B75F5">
        <w:t>5</w:t>
      </w:r>
      <w:r>
        <w:t xml:space="preserve">.4 – Результат </w:t>
      </w:r>
      <w:r>
        <w:rPr>
          <w:lang w:val="en-US"/>
        </w:rPr>
        <w:t>Select</w:t>
      </w:r>
      <w:r w:rsidRPr="006B3C19">
        <w:t>-</w:t>
      </w:r>
      <w:r>
        <w:t xml:space="preserve">запроса к таблице </w:t>
      </w:r>
      <w:r>
        <w:rPr>
          <w:lang w:val="en-US"/>
        </w:rPr>
        <w:t>Users</w:t>
      </w:r>
      <w:r>
        <w:t xml:space="preserve"> с индексом</w:t>
      </w:r>
    </w:p>
    <w:p w14:paraId="7E59C82D" w14:textId="2D592CDC" w:rsidR="0085190A" w:rsidRDefault="0054594E" w:rsidP="0054594E">
      <w:pPr>
        <w:spacing w:before="280" w:after="0"/>
        <w:ind w:firstLine="709"/>
        <w:jc w:val="both"/>
      </w:pPr>
      <w:r>
        <w:t>Оптимизация производительности баз данных, особенно в PostgreSQL, часто связана с использованием индексов для улучшения скорости выполнения запросов. Результаты тестирования эффективности показывают, что создание индексов над таблицами, особенно при больших объемах данных, значительно сокращает время выполнения запросов, что существенно повышает производительность системы.</w:t>
      </w:r>
    </w:p>
    <w:p w14:paraId="28A9D81A" w14:textId="4ACD37DE" w:rsidR="00A71998" w:rsidRPr="00D82D2A" w:rsidRDefault="00A71998" w:rsidP="000D50C5">
      <w:pPr>
        <w:pStyle w:val="afb"/>
        <w:rPr>
          <w:shd w:val="clear" w:color="auto" w:fill="444654"/>
        </w:rPr>
      </w:pPr>
      <w:r w:rsidRPr="00AB6F1A">
        <w:t xml:space="preserve"> </w:t>
      </w:r>
      <w:bookmarkStart w:id="914" w:name="_Toc185286467"/>
      <w:bookmarkStart w:id="915" w:name="_Toc185345481"/>
      <w:r w:rsidR="000D50C5" w:rsidRPr="00DC75C3">
        <w:t xml:space="preserve">5.2 </w:t>
      </w:r>
      <w:r w:rsidR="00747802" w:rsidRPr="00747802">
        <w:t xml:space="preserve"> </w:t>
      </w:r>
      <w:r w:rsidR="00747802">
        <w:t>Создание индексов</w:t>
      </w:r>
      <w:bookmarkEnd w:id="914"/>
      <w:bookmarkEnd w:id="915"/>
    </w:p>
    <w:p w14:paraId="16D43557" w14:textId="77777777" w:rsidR="00A71998" w:rsidRPr="003B469B" w:rsidRDefault="00A71998" w:rsidP="00A71998">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680"/>
        <w:jc w:val="both"/>
        <w:rPr>
          <w:rFonts w:cs="Times New Roman"/>
        </w:rPr>
      </w:pPr>
      <w:r w:rsidRPr="003B469B">
        <w:rPr>
          <w:rFonts w:cs="Times New Roman"/>
        </w:rPr>
        <w:t xml:space="preserve">Индексы являются структурами данных, которые ускоряют выполнение запросов на поиск, сортировку или группировку данных в таблицах. Индексы </w:t>
      </w:r>
      <w:r w:rsidRPr="003B469B">
        <w:rPr>
          <w:rFonts w:cs="Times New Roman"/>
        </w:rPr>
        <w:lastRenderedPageBreak/>
        <w:t>создаются на основе значений столбцов в таблице и предоставляют быстрый доступ к записям, удовлетворяющим определенным условиям.</w:t>
      </w:r>
    </w:p>
    <w:p w14:paraId="660F008D" w14:textId="77777777" w:rsidR="00A71998" w:rsidRPr="003B469B" w:rsidRDefault="00A71998" w:rsidP="00A71998">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680"/>
        <w:jc w:val="both"/>
        <w:rPr>
          <w:szCs w:val="28"/>
        </w:rPr>
      </w:pPr>
      <w:r w:rsidRPr="003B469B">
        <w:t>Индексы</w:t>
      </w:r>
      <w:r w:rsidRPr="003B469B">
        <w:rPr>
          <w:szCs w:val="28"/>
        </w:rPr>
        <w:t>, разработанные в рамках курсового проекта:</w:t>
      </w:r>
    </w:p>
    <w:p w14:paraId="68951908" w14:textId="54C8FAEF" w:rsidR="00A71998" w:rsidRDefault="0054594E" w:rsidP="0054594E">
      <w:pPr>
        <w:pStyle w:val="a3"/>
        <w:numPr>
          <w:ilvl w:val="0"/>
          <w:numId w:val="30"/>
        </w:num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54594E">
        <w:rPr>
          <w:rFonts w:cs="Times New Roman"/>
          <w:szCs w:val="28"/>
          <w:lang w:val="en-US"/>
        </w:rPr>
        <w:t>index</w:t>
      </w:r>
      <w:r w:rsidRPr="004341E7">
        <w:rPr>
          <w:rFonts w:cs="Times New Roman"/>
          <w:szCs w:val="28"/>
        </w:rPr>
        <w:t xml:space="preserve"> </w:t>
      </w:r>
      <w:r w:rsidRPr="0054594E">
        <w:rPr>
          <w:rFonts w:cs="Times New Roman"/>
          <w:szCs w:val="28"/>
          <w:lang w:val="en-US"/>
        </w:rPr>
        <w:t>user</w:t>
      </w:r>
      <w:r w:rsidRPr="004341E7">
        <w:rPr>
          <w:rFonts w:cs="Times New Roman"/>
          <w:szCs w:val="28"/>
        </w:rPr>
        <w:t>_</w:t>
      </w:r>
      <w:r w:rsidRPr="0054594E">
        <w:rPr>
          <w:rFonts w:cs="Times New Roman"/>
          <w:szCs w:val="28"/>
          <w:lang w:val="en-US"/>
        </w:rPr>
        <w:t>ind</w:t>
      </w:r>
      <w:r w:rsidR="00A71998" w:rsidRPr="004341E7">
        <w:t xml:space="preserve">. </w:t>
      </w:r>
      <w:r w:rsidR="00A71998">
        <w:t xml:space="preserve">Индекс для </w:t>
      </w:r>
      <w:r>
        <w:t>имени пользователя</w:t>
      </w:r>
      <w:r w:rsidR="00A71998" w:rsidRPr="00971F6B">
        <w:t>;</w:t>
      </w:r>
    </w:p>
    <w:p w14:paraId="5F1DF0B3" w14:textId="565AC378" w:rsidR="00A71998" w:rsidRPr="003B469B" w:rsidRDefault="0054594E" w:rsidP="004341E7">
      <w:pPr>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both"/>
      </w:pPr>
      <w:r>
        <w:t xml:space="preserve">          </w:t>
      </w:r>
      <w:r w:rsidR="00A71998" w:rsidRPr="003B469B">
        <w:t>Пример создания инд</w:t>
      </w:r>
      <w:r w:rsidR="004341E7">
        <w:t>ексов представлен в листинге 5.5</w:t>
      </w:r>
      <w:r w:rsidR="00A71998" w:rsidRPr="003B469B">
        <w:t>.</w:t>
      </w:r>
    </w:p>
    <w:p w14:paraId="1CA0BD1C" w14:textId="1EDCDA58" w:rsidR="00EA2371" w:rsidRDefault="004341E7" w:rsidP="00EA2371">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4341E7">
        <w:rPr>
          <w:rFonts w:ascii="Courier New" w:hAnsi="Courier New" w:cs="Courier New"/>
          <w:sz w:val="24"/>
          <w:szCs w:val="20"/>
          <w:lang w:val="en-US"/>
        </w:rPr>
        <w:t>create index user_ind on users (username)</w:t>
      </w:r>
    </w:p>
    <w:p w14:paraId="273B4A9B" w14:textId="624EDBF7" w:rsidR="00A71998" w:rsidRPr="00015003" w:rsidRDefault="00A71998" w:rsidP="004341E7">
      <w:pPr>
        <w:spacing w:after="280"/>
        <w:jc w:val="center"/>
      </w:pPr>
      <w:r>
        <w:t>Листинг</w:t>
      </w:r>
      <w:r w:rsidRPr="00A71998">
        <w:t xml:space="preserve"> </w:t>
      </w:r>
      <w:r w:rsidR="004341E7">
        <w:t xml:space="preserve">5.5 </w:t>
      </w:r>
      <w:r w:rsidRPr="00A71998">
        <w:t xml:space="preserve">– </w:t>
      </w:r>
      <w:r w:rsidR="004341E7">
        <w:t>С</w:t>
      </w:r>
      <w:r>
        <w:t>оздания</w:t>
      </w:r>
      <w:r w:rsidRPr="00A71998">
        <w:t xml:space="preserve"> </w:t>
      </w:r>
      <w:r w:rsidR="004341E7">
        <w:t>индекс</w:t>
      </w:r>
      <w:r w:rsidR="00BA2CB5">
        <w:t>а</w:t>
      </w:r>
      <w:r w:rsidR="004341E7">
        <w:t xml:space="preserve"> </w:t>
      </w:r>
      <w:r w:rsidR="004341E7">
        <w:rPr>
          <w:lang w:val="en-US"/>
        </w:rPr>
        <w:t>user</w:t>
      </w:r>
      <w:r w:rsidR="004341E7" w:rsidRPr="004341E7">
        <w:t>_</w:t>
      </w:r>
      <w:r w:rsidR="004341E7">
        <w:rPr>
          <w:lang w:val="en-US"/>
        </w:rPr>
        <w:t>ind</w:t>
      </w:r>
    </w:p>
    <w:p w14:paraId="0F98F30E" w14:textId="5BBDB53F" w:rsidR="004341E7" w:rsidRPr="004341E7" w:rsidRDefault="004341E7" w:rsidP="004341E7">
      <w:pPr>
        <w:spacing w:after="280"/>
        <w:ind w:firstLine="709"/>
        <w:jc w:val="both"/>
      </w:pPr>
      <w:r>
        <w:t xml:space="preserve">В рамках курсового проекта был разработан индекс </w:t>
      </w:r>
      <w:r>
        <w:rPr>
          <w:rStyle w:val="HTML"/>
          <w:rFonts w:ascii="Times New Roman" w:eastAsiaTheme="majorEastAsia" w:hAnsi="Times New Roman" w:cs="Times New Roman"/>
          <w:sz w:val="28"/>
          <w:szCs w:val="28"/>
          <w:lang w:val="en-US"/>
        </w:rPr>
        <w:t>user</w:t>
      </w:r>
      <w:r w:rsidRPr="004341E7">
        <w:rPr>
          <w:rStyle w:val="HTML"/>
          <w:rFonts w:ascii="Times New Roman" w:eastAsiaTheme="majorEastAsia" w:hAnsi="Times New Roman" w:cs="Times New Roman"/>
          <w:sz w:val="28"/>
          <w:szCs w:val="28"/>
        </w:rPr>
        <w:t>_</w:t>
      </w:r>
      <w:r>
        <w:rPr>
          <w:rStyle w:val="HTML"/>
          <w:rFonts w:ascii="Times New Roman" w:eastAsiaTheme="majorEastAsia" w:hAnsi="Times New Roman" w:cs="Times New Roman"/>
          <w:sz w:val="28"/>
          <w:szCs w:val="28"/>
          <w:lang w:val="en-US"/>
        </w:rPr>
        <w:t>ind</w:t>
      </w:r>
      <w:r w:rsidRPr="004341E7">
        <w:rPr>
          <w:rStyle w:val="HTML"/>
          <w:rFonts w:ascii="Times New Roman" w:eastAsiaTheme="majorEastAsia" w:hAnsi="Times New Roman" w:cs="Times New Roman"/>
          <w:sz w:val="28"/>
          <w:szCs w:val="28"/>
        </w:rPr>
        <w:t xml:space="preserve"> </w:t>
      </w:r>
      <w:r>
        <w:t>для ускорения доступа к данным по имени пользователя в таблице. Создание индексов на столбцах, по которым выполняются частые запросы, значительно повышает производительность базы данных путем оптимизации поиска и фильтрации записей.</w:t>
      </w:r>
    </w:p>
    <w:p w14:paraId="2E21CF6D" w14:textId="379EE05C" w:rsidR="00206B3F" w:rsidRPr="004341E7" w:rsidRDefault="00A71998" w:rsidP="003B1B6B">
      <w:pPr>
        <w:pStyle w:val="afb"/>
      </w:pPr>
      <w:bookmarkStart w:id="916" w:name="_Toc185286468"/>
      <w:bookmarkStart w:id="917" w:name="_Toc185345482"/>
      <w:r w:rsidRPr="00A71998">
        <w:t>5.</w:t>
      </w:r>
      <w:r w:rsidRPr="00E85C71">
        <w:t>3</w:t>
      </w:r>
      <w:r w:rsidR="00DE1352" w:rsidRPr="00A71998">
        <w:t xml:space="preserve"> </w:t>
      </w:r>
      <w:r w:rsidR="00206B3F">
        <w:t>Вывод</w:t>
      </w:r>
      <w:r w:rsidR="004341E7" w:rsidRPr="004341E7">
        <w:t xml:space="preserve"> </w:t>
      </w:r>
      <w:r w:rsidR="004341E7">
        <w:t>по разделу</w:t>
      </w:r>
      <w:bookmarkEnd w:id="916"/>
      <w:bookmarkEnd w:id="917"/>
    </w:p>
    <w:p w14:paraId="647DA090" w14:textId="7188B257" w:rsidR="00706918" w:rsidRDefault="00DB5248" w:rsidP="008A55BB">
      <w:pPr>
        <w:spacing w:after="0"/>
        <w:ind w:firstLine="709"/>
        <w:jc w:val="both"/>
      </w:pPr>
      <w:r w:rsidRPr="00DB5248">
        <w:rPr>
          <w:rFonts w:eastAsia="Times New Roman" w:cs="Times New Roman"/>
          <w:szCs w:val="28"/>
          <w:lang w:eastAsia="ru-RU"/>
        </w:rPr>
        <w:t>Анализ результатов тестирования производительности базы данных PostgreSQL показал, что создание индексов на таблицах существенно сокращает время выполнения запросов, особенно при работе с большими объемами данных. Эффективное использование индексов является ключевым аспектом оптимизации производительности системы и обеспечивает более быстрый доступ к данным, что в конечном итоге повышает эффективность управленческих и коммерческих приложений.</w:t>
      </w:r>
    </w:p>
    <w:p w14:paraId="07830518" w14:textId="1A9BC267" w:rsidR="0026301F" w:rsidRDefault="0061246F" w:rsidP="00C64022">
      <w:pPr>
        <w:ind w:firstLine="680"/>
      </w:pPr>
      <w:r>
        <w:br w:type="page"/>
      </w:r>
    </w:p>
    <w:p w14:paraId="3AF31774" w14:textId="432D6888" w:rsidR="00C86178" w:rsidRPr="00D23DA1" w:rsidRDefault="00C86178" w:rsidP="0035426C">
      <w:pPr>
        <w:pStyle w:val="1"/>
        <w:ind w:firstLine="709"/>
        <w:rPr>
          <w:sz w:val="28"/>
          <w:szCs w:val="28"/>
        </w:rPr>
      </w:pPr>
      <w:bookmarkStart w:id="918" w:name="_Toc23411"/>
      <w:bookmarkStart w:id="919" w:name="_Toc185286469"/>
      <w:bookmarkStart w:id="920" w:name="_Toc185345483"/>
      <w:r w:rsidRPr="003B1B6B">
        <w:rPr>
          <w:sz w:val="28"/>
          <w:szCs w:val="28"/>
        </w:rPr>
        <w:lastRenderedPageBreak/>
        <w:t xml:space="preserve">6. </w:t>
      </w:r>
      <w:bookmarkStart w:id="921" w:name="_Toc135404125"/>
      <w:r w:rsidRPr="003B1B6B">
        <w:rPr>
          <w:sz w:val="28"/>
          <w:szCs w:val="28"/>
        </w:rPr>
        <w:t>Описание технологии и ее применение в базе данных</w:t>
      </w:r>
      <w:bookmarkEnd w:id="918"/>
      <w:bookmarkEnd w:id="919"/>
      <w:bookmarkEnd w:id="920"/>
      <w:bookmarkEnd w:id="921"/>
    </w:p>
    <w:p w14:paraId="4C603B61" w14:textId="40100D49" w:rsidR="00C86178" w:rsidRPr="00233C44" w:rsidRDefault="00C86178" w:rsidP="003B1B6B">
      <w:pPr>
        <w:pStyle w:val="afb"/>
      </w:pPr>
      <w:bookmarkStart w:id="922" w:name="_Toc5901"/>
      <w:bookmarkStart w:id="923" w:name="_Toc185286470"/>
      <w:bookmarkStart w:id="924" w:name="_Toc185345484"/>
      <w:r>
        <w:rPr>
          <w:rFonts w:eastAsiaTheme="majorEastAsia" w:cstheme="majorBidi"/>
        </w:rPr>
        <w:t xml:space="preserve">6.1 Технология </w:t>
      </w:r>
      <w:bookmarkEnd w:id="922"/>
      <w:r w:rsidR="008755AB" w:rsidRPr="008755AB">
        <w:t>хранения мультимедийной информации</w:t>
      </w:r>
      <w:bookmarkEnd w:id="923"/>
      <w:bookmarkEnd w:id="924"/>
    </w:p>
    <w:p w14:paraId="18D4321B" w14:textId="64092384" w:rsidR="008755AB" w:rsidRDefault="008755AB" w:rsidP="0035426C">
      <w:pPr>
        <w:spacing w:after="0" w:line="240" w:lineRule="auto"/>
        <w:jc w:val="both"/>
      </w:pPr>
      <w:r>
        <w:tab/>
        <w:t>Для создания базы данных для локального фотохостинга была выбрана технология мультимедийные типы в БД.</w:t>
      </w:r>
    </w:p>
    <w:p w14:paraId="0F920F20" w14:textId="5F714199" w:rsidR="00F70D5D" w:rsidRDefault="008755AB" w:rsidP="0035426C">
      <w:pPr>
        <w:spacing w:after="0" w:line="240" w:lineRule="auto"/>
        <w:jc w:val="both"/>
      </w:pPr>
      <w:r>
        <w:tab/>
        <w:t>Мультимедийные типы в базах данных позволяют хранить и обрабатывать различные типы мультимедийных данных, таких как изображения, аудио- и видеофайлы. Для каждого типа мультимедийных данных существуют специальные технологии, которые позволяют эффективно хранить и обрабатывать эти данные в базе данных.</w:t>
      </w:r>
    </w:p>
    <w:p w14:paraId="4F1C50E6" w14:textId="334B116C" w:rsidR="00A032F2" w:rsidRPr="0035426C" w:rsidRDefault="00A032F2" w:rsidP="0035426C">
      <w:pPr>
        <w:spacing w:line="240" w:lineRule="auto"/>
        <w:ind w:firstLine="709"/>
        <w:jc w:val="both"/>
      </w:pPr>
      <w:r>
        <w:t>В частности, для хранения изображений используется тип данных bytea, который позволяет хранить бинарные данные прямо в записях таблицы, обеспечивая удобство и эффективность доступа. Аудиофайлы могут быть сохранены в базе данных в виде ссылок на файлы, расположенные на сервере. Для обработки таких мультимедийных типов в БД применяются различные технологии, включая URL-адреса и ссылки на серверные файлы. В рамках данного проекта используются два метода для хранения мультимедийных данных: биты и изображения к ним хранятся как ссылки на файлы, а профильные изображения — в виде бинарных данных bytea.</w:t>
      </w:r>
      <w:r w:rsidR="0035426C">
        <w:t xml:space="preserve"> Пример создания таблицы </w:t>
      </w:r>
      <w:r w:rsidR="0035426C">
        <w:rPr>
          <w:lang w:val="en-US"/>
        </w:rPr>
        <w:t>artists</w:t>
      </w:r>
      <w:r w:rsidR="0035426C" w:rsidRPr="0035426C">
        <w:t xml:space="preserve"> </w:t>
      </w:r>
      <w:r w:rsidR="0035426C">
        <w:t>с применением технологии мультимедийных типов данных представлен в листинге 6.1.</w:t>
      </w:r>
    </w:p>
    <w:p w14:paraId="382D4B3A" w14:textId="77777777" w:rsidR="00F70D5D" w:rsidRPr="00015003" w:rsidRDefault="00F70D5D" w:rsidP="00F70D5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F70D5D">
        <w:rPr>
          <w:rFonts w:ascii="Courier New" w:hAnsi="Courier New" w:cs="Courier New"/>
          <w:sz w:val="24"/>
          <w:szCs w:val="20"/>
          <w:lang w:val="en-US"/>
        </w:rPr>
        <w:t>CREATE</w:t>
      </w:r>
      <w:r w:rsidRPr="00015003">
        <w:rPr>
          <w:rFonts w:ascii="Courier New" w:hAnsi="Courier New" w:cs="Courier New"/>
          <w:sz w:val="24"/>
          <w:szCs w:val="20"/>
          <w:lang w:val="en-US"/>
        </w:rPr>
        <w:t xml:space="preserve"> </w:t>
      </w:r>
      <w:r w:rsidRPr="00F70D5D">
        <w:rPr>
          <w:rFonts w:ascii="Courier New" w:hAnsi="Courier New" w:cs="Courier New"/>
          <w:sz w:val="24"/>
          <w:szCs w:val="20"/>
          <w:lang w:val="en-US"/>
        </w:rPr>
        <w:t>TABLE</w:t>
      </w:r>
      <w:r w:rsidRPr="00015003">
        <w:rPr>
          <w:rFonts w:ascii="Courier New" w:hAnsi="Courier New" w:cs="Courier New"/>
          <w:sz w:val="24"/>
          <w:szCs w:val="20"/>
          <w:lang w:val="en-US"/>
        </w:rPr>
        <w:t xml:space="preserve"> </w:t>
      </w:r>
      <w:r w:rsidRPr="00F70D5D">
        <w:rPr>
          <w:rFonts w:ascii="Courier New" w:hAnsi="Courier New" w:cs="Courier New"/>
          <w:sz w:val="24"/>
          <w:szCs w:val="20"/>
          <w:lang w:val="en-US"/>
        </w:rPr>
        <w:t>artists</w:t>
      </w:r>
      <w:r w:rsidRPr="00015003">
        <w:rPr>
          <w:rFonts w:ascii="Courier New" w:hAnsi="Courier New" w:cs="Courier New"/>
          <w:sz w:val="24"/>
          <w:szCs w:val="20"/>
          <w:lang w:val="en-US"/>
        </w:rPr>
        <w:t xml:space="preserve"> (</w:t>
      </w:r>
    </w:p>
    <w:p w14:paraId="3CABB11C" w14:textId="77777777" w:rsidR="00F70D5D" w:rsidRPr="00F70D5D" w:rsidRDefault="00F70D5D" w:rsidP="00F70D5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F70D5D">
        <w:rPr>
          <w:rFonts w:ascii="Courier New" w:hAnsi="Courier New" w:cs="Courier New"/>
          <w:sz w:val="24"/>
          <w:szCs w:val="20"/>
          <w:lang w:val="en-US"/>
        </w:rPr>
        <w:t>artist_id SERIAL PRIMARY KEY,</w:t>
      </w:r>
    </w:p>
    <w:p w14:paraId="21B64C20" w14:textId="77777777" w:rsidR="00F70D5D" w:rsidRPr="00F70D5D" w:rsidRDefault="00F70D5D" w:rsidP="00F70D5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F70D5D">
        <w:rPr>
          <w:rFonts w:ascii="Courier New" w:hAnsi="Courier New" w:cs="Courier New"/>
          <w:sz w:val="24"/>
          <w:szCs w:val="20"/>
          <w:lang w:val="en-US"/>
        </w:rPr>
        <w:t>artist_name VARCHAR(255) NOT NULL UNIQUE,</w:t>
      </w:r>
    </w:p>
    <w:p w14:paraId="69933001" w14:textId="77777777" w:rsidR="00F70D5D" w:rsidRPr="006E761B" w:rsidRDefault="00F70D5D" w:rsidP="00F70D5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F70D5D">
        <w:rPr>
          <w:rFonts w:ascii="Courier New" w:hAnsi="Courier New" w:cs="Courier New"/>
          <w:sz w:val="24"/>
          <w:szCs w:val="20"/>
          <w:lang w:val="en-US"/>
        </w:rPr>
        <w:t>photo</w:t>
      </w:r>
      <w:r w:rsidRPr="006E761B">
        <w:rPr>
          <w:rFonts w:ascii="Courier New" w:hAnsi="Courier New" w:cs="Courier New"/>
          <w:sz w:val="24"/>
          <w:szCs w:val="20"/>
          <w:lang w:val="en-US"/>
        </w:rPr>
        <w:t xml:space="preserve"> </w:t>
      </w:r>
      <w:r w:rsidRPr="00F70D5D">
        <w:rPr>
          <w:rFonts w:ascii="Courier New" w:hAnsi="Courier New" w:cs="Courier New"/>
          <w:sz w:val="24"/>
          <w:szCs w:val="20"/>
          <w:lang w:val="en-US"/>
        </w:rPr>
        <w:t>BYTEA</w:t>
      </w:r>
      <w:r w:rsidRPr="006E761B">
        <w:rPr>
          <w:rFonts w:ascii="Courier New" w:hAnsi="Courier New" w:cs="Courier New"/>
          <w:sz w:val="24"/>
          <w:szCs w:val="20"/>
          <w:lang w:val="en-US"/>
        </w:rPr>
        <w:t xml:space="preserve"> </w:t>
      </w:r>
      <w:r w:rsidRPr="00F70D5D">
        <w:rPr>
          <w:rFonts w:ascii="Courier New" w:hAnsi="Courier New" w:cs="Courier New"/>
          <w:sz w:val="24"/>
          <w:szCs w:val="20"/>
          <w:lang w:val="en-US"/>
        </w:rPr>
        <w:t>NOT</w:t>
      </w:r>
      <w:r w:rsidRPr="006E761B">
        <w:rPr>
          <w:rFonts w:ascii="Courier New" w:hAnsi="Courier New" w:cs="Courier New"/>
          <w:sz w:val="24"/>
          <w:szCs w:val="20"/>
          <w:lang w:val="en-US"/>
        </w:rPr>
        <w:t xml:space="preserve"> </w:t>
      </w:r>
      <w:r w:rsidRPr="00F70D5D">
        <w:rPr>
          <w:rFonts w:ascii="Courier New" w:hAnsi="Courier New" w:cs="Courier New"/>
          <w:sz w:val="24"/>
          <w:szCs w:val="20"/>
          <w:lang w:val="en-US"/>
        </w:rPr>
        <w:t>NULL</w:t>
      </w:r>
    </w:p>
    <w:p w14:paraId="70F8C253" w14:textId="79D27BAD" w:rsidR="00F70D5D" w:rsidRPr="006E761B" w:rsidRDefault="00F70D5D" w:rsidP="00F70D5D">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4"/>
          <w:szCs w:val="20"/>
          <w:lang w:val="en-US"/>
        </w:rPr>
      </w:pPr>
      <w:r w:rsidRPr="006E761B">
        <w:rPr>
          <w:rFonts w:ascii="Courier New" w:hAnsi="Courier New" w:cs="Courier New"/>
          <w:sz w:val="24"/>
          <w:szCs w:val="20"/>
          <w:lang w:val="en-US"/>
        </w:rPr>
        <w:t>);</w:t>
      </w:r>
    </w:p>
    <w:p w14:paraId="63D572A0" w14:textId="487EF597" w:rsidR="008755AB" w:rsidRDefault="0035426C" w:rsidP="009D1956">
      <w:pPr>
        <w:spacing w:after="280" w:line="240" w:lineRule="auto"/>
        <w:jc w:val="center"/>
        <w:rPr>
          <w:lang w:val="en-US"/>
        </w:rPr>
      </w:pPr>
      <w:r>
        <w:t>Листинг</w:t>
      </w:r>
      <w:r w:rsidRPr="006E761B">
        <w:rPr>
          <w:lang w:val="en-US"/>
        </w:rPr>
        <w:t xml:space="preserve"> 6.1 – </w:t>
      </w:r>
      <w:r>
        <w:t>Создание</w:t>
      </w:r>
      <w:r w:rsidRPr="006E761B">
        <w:rPr>
          <w:lang w:val="en-US"/>
        </w:rPr>
        <w:t xml:space="preserve"> </w:t>
      </w:r>
      <w:r>
        <w:t>таблицы</w:t>
      </w:r>
      <w:r w:rsidRPr="006E761B">
        <w:rPr>
          <w:lang w:val="en-US"/>
        </w:rPr>
        <w:t xml:space="preserve"> </w:t>
      </w:r>
      <w:r>
        <w:rPr>
          <w:lang w:val="en-US"/>
        </w:rPr>
        <w:t>artists</w:t>
      </w:r>
    </w:p>
    <w:p w14:paraId="413EACE8" w14:textId="6EC2188E" w:rsidR="00F12FB7" w:rsidRPr="00F12FB7" w:rsidRDefault="00F12FB7" w:rsidP="00F12FB7">
      <w:pPr>
        <w:pStyle w:val="af"/>
        <w:ind w:firstLine="709"/>
        <w:jc w:val="both"/>
      </w:pPr>
      <w:r w:rsidRPr="00F12FB7">
        <w:rPr>
          <w:sz w:val="28"/>
          <w:szCs w:val="28"/>
        </w:rPr>
        <w:t xml:space="preserve">Выбранный подход к хранению мультимедийных данных в базе данных для фотохостинга обеспечивает гибкость и эффективность при работе с различными типами медиа-контента. Использование типа данных </w:t>
      </w:r>
      <w:r w:rsidRPr="00F12FB7">
        <w:rPr>
          <w:rStyle w:val="HTML"/>
          <w:rFonts w:ascii="Times New Roman" w:hAnsi="Times New Roman" w:cs="Times New Roman"/>
          <w:sz w:val="28"/>
          <w:szCs w:val="28"/>
        </w:rPr>
        <w:t>bytea</w:t>
      </w:r>
      <w:r w:rsidRPr="00F12FB7">
        <w:rPr>
          <w:sz w:val="28"/>
          <w:szCs w:val="28"/>
        </w:rPr>
        <w:t xml:space="preserve"> для хранения изображений непосредственно в записях таблицы упрощает доступ к данным и обеспечивает компактное хранение</w:t>
      </w:r>
      <w:r>
        <w:t>.</w:t>
      </w:r>
    </w:p>
    <w:p w14:paraId="0A2FDF84" w14:textId="7DB433E2" w:rsidR="008755AB" w:rsidRPr="000C4B91" w:rsidRDefault="008755AB" w:rsidP="003B1B6B">
      <w:pPr>
        <w:pStyle w:val="afb"/>
        <w:rPr>
          <w:bCs/>
        </w:rPr>
      </w:pPr>
      <w:bookmarkStart w:id="925" w:name="_Toc7938"/>
      <w:bookmarkStart w:id="926" w:name="_Toc185286471"/>
      <w:bookmarkStart w:id="927" w:name="_Toc185345485"/>
      <w:r w:rsidRPr="000C4B91">
        <w:t xml:space="preserve">6.2 </w:t>
      </w:r>
      <w:r>
        <w:t>Вывод</w:t>
      </w:r>
      <w:bookmarkEnd w:id="925"/>
      <w:r w:rsidR="009D1956">
        <w:t xml:space="preserve"> по разделу</w:t>
      </w:r>
      <w:bookmarkEnd w:id="926"/>
      <w:bookmarkEnd w:id="927"/>
    </w:p>
    <w:p w14:paraId="7B7551F7" w14:textId="5A722355" w:rsidR="00932E91" w:rsidRDefault="008755AB" w:rsidP="00AB6277">
      <w:pPr>
        <w:spacing w:line="240" w:lineRule="auto"/>
        <w:jc w:val="both"/>
      </w:pPr>
      <w:r w:rsidRPr="000C4B91">
        <w:tab/>
      </w:r>
      <w:r>
        <w:t>Использование мультимедийных типов данных в БД позволяет упростить хранение, управление и обработку мультимедийных данных, а также повысить производительность и надежность системы. Однако, при использовании таких типов данных необходимо учитывать особенности их обработки и хранения в БД и выбирать соответствующие технологии в зависимости от конкрет</w:t>
      </w:r>
      <w:r w:rsidR="00AB6277">
        <w:t>ных требований и задач системы.</w:t>
      </w:r>
    </w:p>
    <w:p w14:paraId="67C2605F" w14:textId="77777777" w:rsidR="00932E91" w:rsidRDefault="00932E91">
      <w:r>
        <w:br w:type="page"/>
      </w:r>
    </w:p>
    <w:p w14:paraId="3AC609C8" w14:textId="202468CE" w:rsidR="00563957" w:rsidRDefault="00932E91" w:rsidP="00F62847">
      <w:pPr>
        <w:pStyle w:val="af1"/>
        <w:ind w:firstLine="709"/>
      </w:pPr>
      <w:bookmarkStart w:id="928" w:name="_Toc185286472"/>
      <w:bookmarkStart w:id="929" w:name="_Toc185345486"/>
      <w:r>
        <w:lastRenderedPageBreak/>
        <w:t>7 Руководство пользователя</w:t>
      </w:r>
      <w:bookmarkEnd w:id="928"/>
      <w:bookmarkEnd w:id="929"/>
    </w:p>
    <w:p w14:paraId="2F76861E" w14:textId="75263B64" w:rsidR="001F0CBE" w:rsidRDefault="001F0CBE" w:rsidP="001F0CBE">
      <w:pPr>
        <w:pStyle w:val="afb"/>
      </w:pPr>
      <w:bookmarkStart w:id="930" w:name="_Toc185286473"/>
      <w:bookmarkStart w:id="931" w:name="_Toc185345487"/>
      <w:r>
        <w:t>7.1 Тестирование клиентской части</w:t>
      </w:r>
      <w:bookmarkEnd w:id="930"/>
      <w:bookmarkEnd w:id="931"/>
    </w:p>
    <w:p w14:paraId="7D4B4C21" w14:textId="77777777" w:rsidR="001F0CBE" w:rsidRDefault="001F0CBE" w:rsidP="001F0CBE">
      <w:pPr>
        <w:spacing w:after="240" w:line="240" w:lineRule="auto"/>
        <w:ind w:firstLine="709"/>
        <w:jc w:val="both"/>
      </w:pPr>
      <w:r>
        <w:t xml:space="preserve">Для начала тестирования клиентской части необходимо создать пользователя, используя регистрацию в разработанном приложении. Также будет создано несколько других пользователей и админ для проверки работы некоторых функций. Регистрация пользователя представлена на рисунке </w:t>
      </w:r>
      <w:r w:rsidRPr="00F70D5D">
        <w:t>7</w:t>
      </w:r>
      <w:r>
        <w:t>.1.</w:t>
      </w:r>
    </w:p>
    <w:p w14:paraId="4CB49A8E" w14:textId="3287BAF1" w:rsidR="001F0CBE" w:rsidRDefault="001F0CBE" w:rsidP="001F0CBE">
      <w:pPr>
        <w:spacing w:after="0" w:line="240" w:lineRule="auto"/>
        <w:jc w:val="center"/>
      </w:pPr>
      <w:r w:rsidRPr="001F0CBE">
        <w:rPr>
          <w:noProof/>
          <w:lang w:eastAsia="ru-RU"/>
        </w:rPr>
        <w:drawing>
          <wp:inline distT="0" distB="0" distL="0" distR="0" wp14:anchorId="1C1B7D41" wp14:editId="25DC4474">
            <wp:extent cx="3042340" cy="3080211"/>
            <wp:effectExtent l="19050" t="19050" r="24765" b="25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5212" cy="3093243"/>
                    </a:xfrm>
                    <a:prstGeom prst="rect">
                      <a:avLst/>
                    </a:prstGeom>
                    <a:ln>
                      <a:solidFill>
                        <a:schemeClr val="tx1"/>
                      </a:solidFill>
                    </a:ln>
                  </pic:spPr>
                </pic:pic>
              </a:graphicData>
            </a:graphic>
          </wp:inline>
        </w:drawing>
      </w:r>
    </w:p>
    <w:p w14:paraId="5390914E" w14:textId="77777777" w:rsidR="001F0CBE" w:rsidRDefault="001F0CBE" w:rsidP="001F0CBE">
      <w:pPr>
        <w:spacing w:before="280" w:after="280"/>
        <w:jc w:val="center"/>
      </w:pPr>
      <w:r>
        <w:t xml:space="preserve">Рисунок </w:t>
      </w:r>
      <w:r w:rsidRPr="00AB6F1A">
        <w:t>7</w:t>
      </w:r>
      <w:r>
        <w:t>.1 – Регистрация пользователя</w:t>
      </w:r>
    </w:p>
    <w:p w14:paraId="03D1C1C7" w14:textId="358C93D9" w:rsidR="001F0CBE" w:rsidRDefault="001F0CBE" w:rsidP="001F0CBE">
      <w:pPr>
        <w:spacing w:before="280" w:after="280"/>
      </w:pPr>
      <w:r>
        <w:tab/>
        <w:t>На рисунке 7.2 отображено главное окно приложения со список треков, которые присутствуют на сервисе.</w:t>
      </w:r>
    </w:p>
    <w:p w14:paraId="6D10BFAD" w14:textId="124DE615" w:rsidR="001F0CBE" w:rsidRDefault="001F0CBE" w:rsidP="001F0CBE">
      <w:pPr>
        <w:spacing w:before="280" w:after="280"/>
        <w:jc w:val="center"/>
      </w:pPr>
      <w:r w:rsidRPr="001F0CBE">
        <w:rPr>
          <w:noProof/>
          <w:lang w:eastAsia="ru-RU"/>
        </w:rPr>
        <w:drawing>
          <wp:inline distT="0" distB="0" distL="0" distR="0" wp14:anchorId="51806D8C" wp14:editId="7A391530">
            <wp:extent cx="4859478" cy="2675466"/>
            <wp:effectExtent l="19050" t="19050" r="17780" b="1079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6693" cy="2695955"/>
                    </a:xfrm>
                    <a:prstGeom prst="rect">
                      <a:avLst/>
                    </a:prstGeom>
                    <a:ln>
                      <a:solidFill>
                        <a:schemeClr val="tx1"/>
                      </a:solidFill>
                    </a:ln>
                  </pic:spPr>
                </pic:pic>
              </a:graphicData>
            </a:graphic>
          </wp:inline>
        </w:drawing>
      </w:r>
    </w:p>
    <w:p w14:paraId="4965DD85" w14:textId="4310A22B" w:rsidR="001F0CBE" w:rsidRPr="00C164D5" w:rsidRDefault="001F0CBE" w:rsidP="001F0CBE">
      <w:pPr>
        <w:spacing w:before="280" w:after="280"/>
        <w:jc w:val="center"/>
      </w:pPr>
      <w:r>
        <w:t xml:space="preserve">Рисунок </w:t>
      </w:r>
      <w:r w:rsidRPr="00AB6F1A">
        <w:t>7</w:t>
      </w:r>
      <w:r>
        <w:t xml:space="preserve">.2 – Главный экран </w:t>
      </w:r>
      <w:commentRangeStart w:id="932"/>
      <w:r>
        <w:t>приложения</w:t>
      </w:r>
      <w:commentRangeEnd w:id="932"/>
      <w:r w:rsidR="00032EE1">
        <w:rPr>
          <w:rStyle w:val="afe"/>
        </w:rPr>
        <w:commentReference w:id="932"/>
      </w:r>
    </w:p>
    <w:p w14:paraId="12E62F19" w14:textId="6C875F0F" w:rsidR="001F0CBE" w:rsidRPr="001F0CBE" w:rsidDel="006C6E28" w:rsidRDefault="001F0CBE" w:rsidP="001F0CBE">
      <w:pPr>
        <w:spacing w:before="280" w:after="280"/>
        <w:jc w:val="center"/>
        <w:rPr>
          <w:del w:id="933" w:author="Маргарита Савельева" w:date="2024-12-17T23:28:00Z"/>
        </w:rPr>
      </w:pPr>
    </w:p>
    <w:p w14:paraId="3A71FEE0" w14:textId="6AFE632A" w:rsidR="001F0CBE" w:rsidRDefault="00006351" w:rsidP="00006351">
      <w:pPr>
        <w:spacing w:after="280" w:line="240" w:lineRule="auto"/>
        <w:ind w:firstLine="709"/>
        <w:jc w:val="both"/>
      </w:pPr>
      <w:r>
        <w:t>Теперь протестируем добавление плейлиста. Для этого необходимо нажать на «Добавить плейлист» в левом меню. В данное окно передается «</w:t>
      </w:r>
      <w:r>
        <w:rPr>
          <w:lang w:val="en-US"/>
        </w:rPr>
        <w:t>ID</w:t>
      </w:r>
      <w:r>
        <w:t xml:space="preserve">» пользователя, из-за чего созданный плейлист связан с нашим клиентом. Продемонстрировано на рисунке </w:t>
      </w:r>
      <w:r>
        <w:rPr>
          <w:lang w:val="en-US"/>
        </w:rPr>
        <w:t>7</w:t>
      </w:r>
      <w:r>
        <w:t>.3.</w:t>
      </w:r>
    </w:p>
    <w:p w14:paraId="3C2F38CC" w14:textId="7391D4C7" w:rsidR="00006351" w:rsidRDefault="00006351" w:rsidP="00006351">
      <w:pPr>
        <w:spacing w:after="0" w:line="240" w:lineRule="auto"/>
        <w:jc w:val="center"/>
      </w:pPr>
      <w:r w:rsidRPr="00006351">
        <w:rPr>
          <w:noProof/>
          <w:lang w:eastAsia="ru-RU"/>
        </w:rPr>
        <w:drawing>
          <wp:inline distT="0" distB="0" distL="0" distR="0" wp14:anchorId="3C9CC99C" wp14:editId="0F76FFF6">
            <wp:extent cx="3547110" cy="3576330"/>
            <wp:effectExtent l="19050" t="19050" r="15240"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7622" cy="3586929"/>
                    </a:xfrm>
                    <a:prstGeom prst="rect">
                      <a:avLst/>
                    </a:prstGeom>
                    <a:ln>
                      <a:solidFill>
                        <a:schemeClr val="tx1"/>
                      </a:solidFill>
                    </a:ln>
                  </pic:spPr>
                </pic:pic>
              </a:graphicData>
            </a:graphic>
          </wp:inline>
        </w:drawing>
      </w:r>
    </w:p>
    <w:p w14:paraId="0AC36650" w14:textId="16D8D02F" w:rsidR="00006351" w:rsidRDefault="00006351" w:rsidP="00006351">
      <w:pPr>
        <w:spacing w:before="280" w:after="280"/>
        <w:jc w:val="center"/>
      </w:pPr>
      <w:r>
        <w:t xml:space="preserve">Рисунок </w:t>
      </w:r>
      <w:r w:rsidRPr="00AB6F1A">
        <w:t>7</w:t>
      </w:r>
      <w:r>
        <w:t>.3 – Окно добавления плейлиста</w:t>
      </w:r>
    </w:p>
    <w:p w14:paraId="3F374805" w14:textId="58A57B99" w:rsidR="002B0108" w:rsidRDefault="002B0108" w:rsidP="002B0108">
      <w:pPr>
        <w:spacing w:before="280" w:after="280"/>
        <w:ind w:firstLine="709"/>
        <w:jc w:val="both"/>
      </w:pPr>
      <w:r>
        <w:t>После нажатия кнопки «Добавить»</w:t>
      </w:r>
      <w:r w:rsidRPr="0046637A">
        <w:t xml:space="preserve"> </w:t>
      </w:r>
      <w:r w:rsidR="001A1A16">
        <w:t>вызывается</w:t>
      </w:r>
      <w:r>
        <w:t xml:space="preserve"> процедура </w:t>
      </w:r>
      <w:r w:rsidR="001A1A16">
        <w:t>добавления плейлиста. Добавленный плейлист отображается на странице с плейлистами. Старница плейлистов</w:t>
      </w:r>
      <w:r>
        <w:t xml:space="preserve"> </w:t>
      </w:r>
      <w:r w:rsidR="001A1A16">
        <w:t xml:space="preserve">покаана </w:t>
      </w:r>
      <w:r>
        <w:t xml:space="preserve">на рисунке </w:t>
      </w:r>
      <w:r w:rsidRPr="00AB6F1A">
        <w:t>7</w:t>
      </w:r>
      <w:r>
        <w:t>.</w:t>
      </w:r>
      <w:r w:rsidR="001A1A16">
        <w:t>4.</w:t>
      </w:r>
    </w:p>
    <w:p w14:paraId="527C923B" w14:textId="7BADF80A" w:rsidR="001A1A16" w:rsidRDefault="001A1A16" w:rsidP="001A1A16">
      <w:pPr>
        <w:spacing w:before="280" w:after="280"/>
        <w:jc w:val="center"/>
      </w:pPr>
      <w:r w:rsidRPr="001A1A16">
        <w:rPr>
          <w:noProof/>
          <w:lang w:eastAsia="ru-RU"/>
        </w:rPr>
        <w:drawing>
          <wp:inline distT="0" distB="0" distL="0" distR="0" wp14:anchorId="5C1183C1" wp14:editId="4AC0CA4D">
            <wp:extent cx="4785635" cy="2625090"/>
            <wp:effectExtent l="19050" t="19050" r="15240" b="2286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1564" cy="2639313"/>
                    </a:xfrm>
                    <a:prstGeom prst="rect">
                      <a:avLst/>
                    </a:prstGeom>
                    <a:ln>
                      <a:solidFill>
                        <a:schemeClr val="tx1"/>
                      </a:solidFill>
                    </a:ln>
                  </pic:spPr>
                </pic:pic>
              </a:graphicData>
            </a:graphic>
          </wp:inline>
        </w:drawing>
      </w:r>
    </w:p>
    <w:p w14:paraId="2E299C1D" w14:textId="62FADCF7" w:rsidR="001A1A16" w:rsidRDefault="001A1A16" w:rsidP="001A1A16">
      <w:pPr>
        <w:spacing w:before="280" w:after="280"/>
        <w:jc w:val="center"/>
      </w:pPr>
      <w:r>
        <w:t xml:space="preserve">Рисунок </w:t>
      </w:r>
      <w:r w:rsidRPr="00AB6F1A">
        <w:t>7</w:t>
      </w:r>
      <w:r>
        <w:t xml:space="preserve">.4 – </w:t>
      </w:r>
      <w:commentRangeStart w:id="934"/>
      <w:r>
        <w:t>Страница</w:t>
      </w:r>
      <w:commentRangeEnd w:id="934"/>
      <w:r w:rsidR="00032EE1">
        <w:rPr>
          <w:rStyle w:val="afe"/>
        </w:rPr>
        <w:commentReference w:id="934"/>
      </w:r>
      <w:r>
        <w:t xml:space="preserve"> плейлистов</w:t>
      </w:r>
    </w:p>
    <w:p w14:paraId="1DF9B446" w14:textId="2DE970ED" w:rsidR="001A1A16" w:rsidRDefault="001A1A16" w:rsidP="001A1A16">
      <w:pPr>
        <w:spacing w:before="280" w:after="280"/>
        <w:ind w:firstLine="709"/>
        <w:jc w:val="both"/>
      </w:pPr>
      <w:r>
        <w:lastRenderedPageBreak/>
        <w:t>После добавления плейлиста мы можем добавить в него любую песню. Для этого нам нужно нажать на кнопку «Добавить в плейлист», которая отображена на рисунке 7.2. Далее нужно в открывшемся окне выбрать плейлист из списка предложенных. Окно с выбором плейлиста показано на рисунке 7.5.</w:t>
      </w:r>
    </w:p>
    <w:p w14:paraId="4C18C77E" w14:textId="2C97E084" w:rsidR="001A1A16" w:rsidRDefault="001A1A16" w:rsidP="001A1A16">
      <w:pPr>
        <w:spacing w:before="280" w:after="280"/>
        <w:jc w:val="center"/>
      </w:pPr>
      <w:r w:rsidRPr="001A1A16">
        <w:rPr>
          <w:noProof/>
          <w:lang w:eastAsia="ru-RU"/>
        </w:rPr>
        <w:drawing>
          <wp:inline distT="0" distB="0" distL="0" distR="0" wp14:anchorId="598CF6DA" wp14:editId="5D269966">
            <wp:extent cx="4496475" cy="2726267"/>
            <wp:effectExtent l="19050" t="19050" r="18415" b="171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9631" cy="2734244"/>
                    </a:xfrm>
                    <a:prstGeom prst="rect">
                      <a:avLst/>
                    </a:prstGeom>
                    <a:ln>
                      <a:solidFill>
                        <a:schemeClr val="tx1"/>
                      </a:solidFill>
                    </a:ln>
                  </pic:spPr>
                </pic:pic>
              </a:graphicData>
            </a:graphic>
          </wp:inline>
        </w:drawing>
      </w:r>
    </w:p>
    <w:p w14:paraId="1DF0A813" w14:textId="77471AC4" w:rsidR="001A1A16" w:rsidRDefault="001A1A16" w:rsidP="001A1A16">
      <w:pPr>
        <w:spacing w:before="280" w:after="280"/>
        <w:jc w:val="center"/>
      </w:pPr>
      <w:r>
        <w:t xml:space="preserve">Рисунок </w:t>
      </w:r>
      <w:r w:rsidRPr="00AB6F1A">
        <w:t>7</w:t>
      </w:r>
      <w:r>
        <w:t>.5 – Окно выбора плейлиста</w:t>
      </w:r>
    </w:p>
    <w:p w14:paraId="7DDAD107" w14:textId="1C003D9B" w:rsidR="001A1A16" w:rsidRDefault="001A1A16" w:rsidP="001A1A16">
      <w:pPr>
        <w:spacing w:before="280" w:after="280"/>
        <w:ind w:firstLine="709"/>
      </w:pPr>
      <w:r>
        <w:t>Далее в существующем плейлисте появится добавленный трек. Содержимое плейлиста показано на рисунке 7.6.</w:t>
      </w:r>
    </w:p>
    <w:p w14:paraId="50482C4A" w14:textId="51A150CF" w:rsidR="001A1A16" w:rsidRDefault="001A1A16" w:rsidP="001A1A16">
      <w:pPr>
        <w:spacing w:before="280" w:after="280"/>
        <w:jc w:val="center"/>
      </w:pPr>
      <w:r w:rsidRPr="001A1A16">
        <w:rPr>
          <w:noProof/>
          <w:lang w:eastAsia="ru-RU"/>
        </w:rPr>
        <w:drawing>
          <wp:inline distT="0" distB="0" distL="0" distR="0" wp14:anchorId="34A6096A" wp14:editId="15300222">
            <wp:extent cx="5715000" cy="3128770"/>
            <wp:effectExtent l="19050" t="19050" r="19050" b="146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1348" cy="3176043"/>
                    </a:xfrm>
                    <a:prstGeom prst="rect">
                      <a:avLst/>
                    </a:prstGeom>
                    <a:ln>
                      <a:solidFill>
                        <a:schemeClr val="tx1"/>
                      </a:solidFill>
                    </a:ln>
                  </pic:spPr>
                </pic:pic>
              </a:graphicData>
            </a:graphic>
          </wp:inline>
        </w:drawing>
      </w:r>
    </w:p>
    <w:p w14:paraId="21F26929" w14:textId="372FA565" w:rsidR="001A1A16" w:rsidRDefault="001A1A16" w:rsidP="001A1A16">
      <w:pPr>
        <w:spacing w:before="280" w:after="280"/>
        <w:jc w:val="center"/>
      </w:pPr>
      <w:r>
        <w:t xml:space="preserve">Рисунок </w:t>
      </w:r>
      <w:r w:rsidRPr="00AB6F1A">
        <w:t>7</w:t>
      </w:r>
      <w:r>
        <w:t>.6 – Окно выбора плейлиста</w:t>
      </w:r>
    </w:p>
    <w:p w14:paraId="629E7521" w14:textId="5F63C395" w:rsidR="0036199F" w:rsidRDefault="0036199F" w:rsidP="0036199F">
      <w:pPr>
        <w:spacing w:before="280" w:after="280"/>
        <w:ind w:firstLine="709"/>
        <w:jc w:val="both"/>
      </w:pPr>
      <w:r>
        <w:t>Пользователь может вступить в сообщество по жанрам музыки и просматривать список учащихся</w:t>
      </w:r>
      <w:r w:rsidRPr="008B6F69">
        <w:t xml:space="preserve">. </w:t>
      </w:r>
      <w:commentRangeStart w:id="935"/>
      <w:r>
        <w:t>Список</w:t>
      </w:r>
      <w:commentRangeEnd w:id="935"/>
      <w:r w:rsidR="00032EE1">
        <w:rPr>
          <w:rStyle w:val="afe"/>
        </w:rPr>
        <w:commentReference w:id="935"/>
      </w:r>
      <w:r>
        <w:t xml:space="preserve"> сообществ показан на рисунке 7.7.</w:t>
      </w:r>
    </w:p>
    <w:p w14:paraId="6746940C" w14:textId="74006BB2" w:rsidR="0036199F" w:rsidRDefault="0036199F" w:rsidP="0036199F">
      <w:pPr>
        <w:spacing w:before="280" w:after="280"/>
        <w:jc w:val="center"/>
      </w:pPr>
      <w:r w:rsidRPr="0036199F">
        <w:rPr>
          <w:noProof/>
          <w:lang w:eastAsia="ru-RU"/>
        </w:rPr>
        <w:lastRenderedPageBreak/>
        <w:drawing>
          <wp:inline distT="0" distB="0" distL="0" distR="0" wp14:anchorId="010D844E" wp14:editId="64DC58B8">
            <wp:extent cx="4981575" cy="2719257"/>
            <wp:effectExtent l="19050" t="19050" r="9525" b="2413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3243" cy="2736543"/>
                    </a:xfrm>
                    <a:prstGeom prst="rect">
                      <a:avLst/>
                    </a:prstGeom>
                    <a:ln>
                      <a:solidFill>
                        <a:schemeClr val="tx1"/>
                      </a:solidFill>
                    </a:ln>
                  </pic:spPr>
                </pic:pic>
              </a:graphicData>
            </a:graphic>
          </wp:inline>
        </w:drawing>
      </w:r>
    </w:p>
    <w:p w14:paraId="7F23CCC7" w14:textId="77777777" w:rsidR="002D542D" w:rsidRDefault="0036199F" w:rsidP="002D542D">
      <w:pPr>
        <w:spacing w:before="280" w:after="280"/>
        <w:jc w:val="center"/>
      </w:pPr>
      <w:r>
        <w:t xml:space="preserve">Рисунок </w:t>
      </w:r>
      <w:r w:rsidRPr="00AB6F1A">
        <w:t>7</w:t>
      </w:r>
      <w:r>
        <w:t>.7 – Страница сообществ</w:t>
      </w:r>
    </w:p>
    <w:p w14:paraId="10D57077" w14:textId="1B73F491" w:rsidR="002D542D" w:rsidRDefault="002D542D" w:rsidP="002D542D">
      <w:pPr>
        <w:spacing w:before="280" w:after="280"/>
        <w:ind w:firstLine="709"/>
      </w:pPr>
      <w:r>
        <w:t>На рисунке 7.8 показаны участники конкретного сообщества.</w:t>
      </w:r>
    </w:p>
    <w:p w14:paraId="1EE8E645" w14:textId="167C3ABE" w:rsidR="002D542D" w:rsidRDefault="002D542D" w:rsidP="002D542D">
      <w:pPr>
        <w:spacing w:before="280" w:after="280"/>
        <w:jc w:val="center"/>
      </w:pPr>
      <w:r w:rsidRPr="002D542D">
        <w:rPr>
          <w:noProof/>
          <w:lang w:eastAsia="ru-RU"/>
        </w:rPr>
        <w:drawing>
          <wp:inline distT="0" distB="0" distL="0" distR="0" wp14:anchorId="36E64731" wp14:editId="01B94540">
            <wp:extent cx="5181600" cy="2416861"/>
            <wp:effectExtent l="19050" t="19050" r="1905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3372" cy="2431680"/>
                    </a:xfrm>
                    <a:prstGeom prst="rect">
                      <a:avLst/>
                    </a:prstGeom>
                    <a:ln>
                      <a:solidFill>
                        <a:schemeClr val="tx1"/>
                      </a:solidFill>
                    </a:ln>
                  </pic:spPr>
                </pic:pic>
              </a:graphicData>
            </a:graphic>
          </wp:inline>
        </w:drawing>
      </w:r>
    </w:p>
    <w:p w14:paraId="3A709369" w14:textId="20BC5404" w:rsidR="002D542D" w:rsidRPr="00015003" w:rsidRDefault="002D542D" w:rsidP="002D542D">
      <w:pPr>
        <w:spacing w:before="280" w:after="280"/>
        <w:jc w:val="center"/>
      </w:pPr>
      <w:r>
        <w:t xml:space="preserve">Рисунок </w:t>
      </w:r>
      <w:r w:rsidRPr="00AB6F1A">
        <w:t>7</w:t>
      </w:r>
      <w:r>
        <w:t>.8 – Страница с участниками сообщества</w:t>
      </w:r>
    </w:p>
    <w:p w14:paraId="73EFE382" w14:textId="19623A69" w:rsidR="002D542D" w:rsidRDefault="002D542D" w:rsidP="002D542D">
      <w:pPr>
        <w:spacing w:before="280" w:after="280"/>
        <w:ind w:firstLine="709"/>
        <w:jc w:val="both"/>
      </w:pPr>
      <w:r>
        <w:t>Пользователь может выполнять поиск музыки по артисту и по названию, выбирая. Пример поиска по артисту показан на рисунке 7.9.</w:t>
      </w:r>
    </w:p>
    <w:p w14:paraId="01653F13" w14:textId="33CBE7DC" w:rsidR="002D542D" w:rsidRDefault="002D542D" w:rsidP="002D542D">
      <w:pPr>
        <w:spacing w:before="280" w:after="280"/>
        <w:jc w:val="center"/>
      </w:pPr>
      <w:r w:rsidRPr="002D542D">
        <w:rPr>
          <w:noProof/>
          <w:lang w:eastAsia="ru-RU"/>
        </w:rPr>
        <w:drawing>
          <wp:inline distT="0" distB="0" distL="0" distR="0" wp14:anchorId="308AB6B1" wp14:editId="3F3C68AD">
            <wp:extent cx="5905500" cy="1324280"/>
            <wp:effectExtent l="19050" t="19050" r="19050" b="285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8705"/>
                    <a:stretch/>
                  </pic:blipFill>
                  <pic:spPr bwMode="auto">
                    <a:xfrm>
                      <a:off x="0" y="0"/>
                      <a:ext cx="5952125" cy="13347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DF67A2" w14:textId="62989F7A" w:rsidR="002D542D" w:rsidRDefault="002D542D" w:rsidP="002D542D">
      <w:pPr>
        <w:spacing w:before="280" w:after="280"/>
        <w:jc w:val="center"/>
      </w:pPr>
      <w:r>
        <w:t xml:space="preserve">Рисунок </w:t>
      </w:r>
      <w:r w:rsidRPr="00AB6F1A">
        <w:t>7</w:t>
      </w:r>
      <w:r>
        <w:t>.9 – Поиск по артисту</w:t>
      </w:r>
    </w:p>
    <w:p w14:paraId="4DDBE0EC" w14:textId="7619FAD7" w:rsidR="002D542D" w:rsidDel="002E6497" w:rsidRDefault="002D542D" w:rsidP="002D542D">
      <w:pPr>
        <w:spacing w:before="280" w:after="280"/>
        <w:rPr>
          <w:del w:id="936" w:author="Учетная запись Майкрософт" w:date="2024-12-17T15:00:00Z"/>
        </w:rPr>
      </w:pPr>
      <w:r>
        <w:lastRenderedPageBreak/>
        <w:tab/>
        <w:t>Фильтрация музыки по количеству прослушиваний показана на рисунке 7.10.</w:t>
      </w:r>
    </w:p>
    <w:p w14:paraId="5DB8F8C6" w14:textId="77777777" w:rsidR="002D542D" w:rsidRDefault="002D542D" w:rsidP="002D542D">
      <w:pPr>
        <w:spacing w:before="280" w:after="280"/>
      </w:pPr>
    </w:p>
    <w:p w14:paraId="1C2CA8B6" w14:textId="1B5CF09A" w:rsidR="002D542D" w:rsidRDefault="002D542D" w:rsidP="002D542D">
      <w:pPr>
        <w:spacing w:before="280" w:after="280"/>
        <w:jc w:val="center"/>
      </w:pPr>
      <w:r w:rsidRPr="002D542D">
        <w:rPr>
          <w:noProof/>
          <w:lang w:eastAsia="ru-RU"/>
        </w:rPr>
        <w:drawing>
          <wp:inline distT="0" distB="0" distL="0" distR="0" wp14:anchorId="578703A2" wp14:editId="31D33641">
            <wp:extent cx="4456430" cy="1560672"/>
            <wp:effectExtent l="19050" t="19050" r="20320" b="209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84" t="7524"/>
                    <a:stretch/>
                  </pic:blipFill>
                  <pic:spPr bwMode="auto">
                    <a:xfrm>
                      <a:off x="0" y="0"/>
                      <a:ext cx="4468393" cy="15648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38F8F5" w14:textId="77F26B58" w:rsidR="002D542D" w:rsidRDefault="002D542D" w:rsidP="002D542D">
      <w:pPr>
        <w:spacing w:before="280" w:after="280"/>
        <w:jc w:val="center"/>
      </w:pPr>
      <w:r>
        <w:t xml:space="preserve">Рисунок </w:t>
      </w:r>
      <w:r w:rsidRPr="00AB6F1A">
        <w:t>7</w:t>
      </w:r>
      <w:r>
        <w:t>.10 – Фильтрация по прослушиваниям</w:t>
      </w:r>
    </w:p>
    <w:p w14:paraId="1BB7AFF7" w14:textId="21BA7862" w:rsidR="002D542D" w:rsidRDefault="002D542D" w:rsidP="002D542D">
      <w:pPr>
        <w:spacing w:before="280" w:after="280"/>
      </w:pPr>
      <w:r>
        <w:tab/>
        <w:t>У пользователя есть возможность редактировать аккаунт. Редактирование информации об аккаунте показано на рисунке 7.11.</w:t>
      </w:r>
    </w:p>
    <w:p w14:paraId="09A91528" w14:textId="1AED02F4" w:rsidR="002D542D" w:rsidRDefault="002D542D" w:rsidP="002D542D">
      <w:pPr>
        <w:spacing w:before="280" w:after="280"/>
        <w:jc w:val="center"/>
      </w:pPr>
      <w:r w:rsidRPr="002D542D">
        <w:rPr>
          <w:noProof/>
          <w:lang w:eastAsia="ru-RU"/>
        </w:rPr>
        <w:drawing>
          <wp:inline distT="0" distB="0" distL="0" distR="0" wp14:anchorId="1197034A" wp14:editId="26A2398D">
            <wp:extent cx="3326399" cy="3438525"/>
            <wp:effectExtent l="19050" t="19050" r="2667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3491" cy="3487204"/>
                    </a:xfrm>
                    <a:prstGeom prst="rect">
                      <a:avLst/>
                    </a:prstGeom>
                    <a:ln>
                      <a:solidFill>
                        <a:schemeClr val="tx1"/>
                      </a:solidFill>
                    </a:ln>
                  </pic:spPr>
                </pic:pic>
              </a:graphicData>
            </a:graphic>
          </wp:inline>
        </w:drawing>
      </w:r>
    </w:p>
    <w:p w14:paraId="6FE1D557" w14:textId="79C2866C" w:rsidR="002D542D" w:rsidRDefault="002D542D" w:rsidP="002D542D">
      <w:pPr>
        <w:spacing w:before="280" w:after="280"/>
        <w:jc w:val="center"/>
      </w:pPr>
      <w:r>
        <w:t xml:space="preserve">Рисунок </w:t>
      </w:r>
      <w:r w:rsidRPr="00AB6F1A">
        <w:t>7</w:t>
      </w:r>
      <w:r>
        <w:t>.11 – Редактирование информации о пользователе</w:t>
      </w:r>
    </w:p>
    <w:p w14:paraId="36ABDA24" w14:textId="2313BFD7" w:rsidR="002D542D" w:rsidRDefault="002D542D" w:rsidP="002D542D">
      <w:pPr>
        <w:spacing w:before="280" w:after="280"/>
      </w:pPr>
      <w:r>
        <w:tab/>
      </w:r>
      <w:r w:rsidR="000446BA">
        <w:t xml:space="preserve">После нажатия на кнопку изменить вызовется процедура </w:t>
      </w:r>
      <w:r w:rsidR="000446BA">
        <w:rPr>
          <w:lang w:val="en-US"/>
        </w:rPr>
        <w:t>edit</w:t>
      </w:r>
      <w:r w:rsidR="000446BA" w:rsidRPr="000446BA">
        <w:t>_</w:t>
      </w:r>
      <w:r w:rsidR="000446BA">
        <w:rPr>
          <w:lang w:val="en-US"/>
        </w:rPr>
        <w:t>userinfo</w:t>
      </w:r>
      <w:r w:rsidR="000446BA" w:rsidRPr="000446BA">
        <w:t xml:space="preserve">, </w:t>
      </w:r>
      <w:r w:rsidR="000446BA">
        <w:t>которая изменит в бд данные о пользователе.</w:t>
      </w:r>
    </w:p>
    <w:p w14:paraId="5E82351B" w14:textId="0357B12B" w:rsidR="000446BA" w:rsidRDefault="000446BA" w:rsidP="000446BA">
      <w:pPr>
        <w:pStyle w:val="afb"/>
      </w:pPr>
      <w:bookmarkStart w:id="937" w:name="_Toc167163943"/>
      <w:bookmarkStart w:id="938" w:name="_Toc185286474"/>
      <w:bookmarkStart w:id="939" w:name="_Toc185345488"/>
      <w:r>
        <w:t>7.</w:t>
      </w:r>
      <w:r w:rsidRPr="00233C44">
        <w:t xml:space="preserve">2 Тестирование области работы </w:t>
      </w:r>
      <w:r>
        <w:t>администратора</w:t>
      </w:r>
      <w:bookmarkEnd w:id="937"/>
      <w:bookmarkEnd w:id="938"/>
      <w:bookmarkEnd w:id="939"/>
      <w:r>
        <w:tab/>
      </w:r>
    </w:p>
    <w:p w14:paraId="56346223" w14:textId="3C8C7546" w:rsidR="000446BA" w:rsidRDefault="000446BA" w:rsidP="000446BA">
      <w:r>
        <w:tab/>
        <w:t>Для получения доступа к аккаунту администратора, нужно войти в пиоложение под соответствующим логином и паролем. Данные администратора отображены на рисунке 7.12.</w:t>
      </w:r>
    </w:p>
    <w:p w14:paraId="737BD7E4" w14:textId="68B05D68" w:rsidR="000446BA" w:rsidRDefault="000446BA" w:rsidP="000446BA">
      <w:r w:rsidRPr="000446BA">
        <w:rPr>
          <w:noProof/>
          <w:lang w:eastAsia="ru-RU"/>
        </w:rPr>
        <w:lastRenderedPageBreak/>
        <w:drawing>
          <wp:inline distT="0" distB="0" distL="0" distR="0" wp14:anchorId="50FC57B7" wp14:editId="4325A7E1">
            <wp:extent cx="5939790" cy="582930"/>
            <wp:effectExtent l="19050" t="19050" r="22860" b="266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582930"/>
                    </a:xfrm>
                    <a:prstGeom prst="rect">
                      <a:avLst/>
                    </a:prstGeom>
                    <a:ln>
                      <a:solidFill>
                        <a:schemeClr val="tx1"/>
                      </a:solidFill>
                    </a:ln>
                  </pic:spPr>
                </pic:pic>
              </a:graphicData>
            </a:graphic>
          </wp:inline>
        </w:drawing>
      </w:r>
    </w:p>
    <w:p w14:paraId="627EF274" w14:textId="3DBBA688" w:rsidR="000446BA" w:rsidRDefault="000446BA" w:rsidP="000446BA">
      <w:pPr>
        <w:spacing w:before="280" w:after="280"/>
        <w:jc w:val="center"/>
      </w:pPr>
      <w:r>
        <w:t xml:space="preserve">Рисунок </w:t>
      </w:r>
      <w:r w:rsidRPr="00AB6F1A">
        <w:t>7</w:t>
      </w:r>
      <w:r>
        <w:t>.12 – Данные администратора</w:t>
      </w:r>
    </w:p>
    <w:p w14:paraId="419CFE3F" w14:textId="6B7EE97A" w:rsidR="000446BA" w:rsidRDefault="000446BA" w:rsidP="00210134">
      <w:pPr>
        <w:spacing w:before="280" w:after="280"/>
        <w:ind w:firstLine="709"/>
        <w:jc w:val="both"/>
      </w:pPr>
      <w:r>
        <w:t>Вход в приложение от имени администратора показан на рисунке 7.13.</w:t>
      </w:r>
    </w:p>
    <w:p w14:paraId="7ECFCBCD" w14:textId="647E78F4" w:rsidR="000446BA" w:rsidRDefault="000446BA" w:rsidP="000446BA">
      <w:pPr>
        <w:spacing w:before="280" w:after="280"/>
        <w:jc w:val="center"/>
      </w:pPr>
      <w:r w:rsidRPr="000446BA">
        <w:rPr>
          <w:noProof/>
          <w:lang w:eastAsia="ru-RU"/>
        </w:rPr>
        <w:drawing>
          <wp:inline distT="0" distB="0" distL="0" distR="0" wp14:anchorId="62F301F4" wp14:editId="3E632CBB">
            <wp:extent cx="3056466" cy="3094593"/>
            <wp:effectExtent l="19050" t="19050" r="10795" b="1079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1331" cy="3109643"/>
                    </a:xfrm>
                    <a:prstGeom prst="rect">
                      <a:avLst/>
                    </a:prstGeom>
                    <a:ln>
                      <a:solidFill>
                        <a:schemeClr val="tx1"/>
                      </a:solidFill>
                    </a:ln>
                  </pic:spPr>
                </pic:pic>
              </a:graphicData>
            </a:graphic>
          </wp:inline>
        </w:drawing>
      </w:r>
    </w:p>
    <w:p w14:paraId="1839010C" w14:textId="271435A3" w:rsidR="000446BA" w:rsidRDefault="000446BA" w:rsidP="000446BA">
      <w:pPr>
        <w:spacing w:before="280" w:after="280"/>
        <w:jc w:val="center"/>
      </w:pPr>
      <w:r>
        <w:t xml:space="preserve">Рисунок </w:t>
      </w:r>
      <w:r w:rsidRPr="00AB6F1A">
        <w:t>7</w:t>
      </w:r>
      <w:r>
        <w:t>.13 – Вход в приложение от имени администратора</w:t>
      </w:r>
    </w:p>
    <w:p w14:paraId="6387F574" w14:textId="50DD33FC" w:rsidR="000446BA" w:rsidRPr="000446BA" w:rsidRDefault="000446BA" w:rsidP="000446BA">
      <w:pPr>
        <w:spacing w:before="280" w:after="280"/>
      </w:pPr>
      <w:r>
        <w:tab/>
        <w:t>Страница главного экрана приложения роли</w:t>
      </w:r>
      <w:r w:rsidRPr="000446BA">
        <w:t xml:space="preserve"> </w:t>
      </w:r>
      <w:r>
        <w:rPr>
          <w:lang w:val="en-US"/>
        </w:rPr>
        <w:t>admin</w:t>
      </w:r>
      <w:r w:rsidRPr="000446BA">
        <w:t xml:space="preserve"> </w:t>
      </w:r>
      <w:r>
        <w:t>представлена на рисунке 7.14.</w:t>
      </w:r>
    </w:p>
    <w:p w14:paraId="4D5A880E" w14:textId="75A70519" w:rsidR="000446BA" w:rsidRDefault="000446BA" w:rsidP="000446BA">
      <w:pPr>
        <w:spacing w:before="280" w:after="280"/>
        <w:jc w:val="center"/>
      </w:pPr>
      <w:r w:rsidRPr="000446BA">
        <w:rPr>
          <w:noProof/>
          <w:lang w:eastAsia="ru-RU"/>
        </w:rPr>
        <w:drawing>
          <wp:inline distT="0" distB="0" distL="0" distR="0" wp14:anchorId="237B7D68" wp14:editId="3947F8BF">
            <wp:extent cx="5114925" cy="2781658"/>
            <wp:effectExtent l="19050" t="19050" r="9525" b="190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4046" cy="2797495"/>
                    </a:xfrm>
                    <a:prstGeom prst="rect">
                      <a:avLst/>
                    </a:prstGeom>
                    <a:ln>
                      <a:solidFill>
                        <a:schemeClr val="tx1"/>
                      </a:solidFill>
                    </a:ln>
                  </pic:spPr>
                </pic:pic>
              </a:graphicData>
            </a:graphic>
          </wp:inline>
        </w:drawing>
      </w:r>
    </w:p>
    <w:p w14:paraId="052F6483" w14:textId="17CBA0E0" w:rsidR="000446BA" w:rsidRDefault="000446BA" w:rsidP="000446BA">
      <w:pPr>
        <w:spacing w:before="280" w:after="280"/>
        <w:jc w:val="center"/>
      </w:pPr>
      <w:r>
        <w:t xml:space="preserve">Рисунок </w:t>
      </w:r>
      <w:r w:rsidRPr="00AB6F1A">
        <w:t>7</w:t>
      </w:r>
      <w:r w:rsidR="00E20919">
        <w:t>.14</w:t>
      </w:r>
      <w:r>
        <w:t xml:space="preserve"> – Главный экран администратора</w:t>
      </w:r>
    </w:p>
    <w:p w14:paraId="0CEFFB8F" w14:textId="5858629B" w:rsidR="000446BA" w:rsidRDefault="000446BA" w:rsidP="000446BA">
      <w:pPr>
        <w:spacing w:before="280" w:after="280"/>
        <w:ind w:firstLine="709"/>
        <w:jc w:val="both"/>
      </w:pPr>
      <w:r>
        <w:lastRenderedPageBreak/>
        <w:t>Основная возможность модератора – добавление песен. Для этого нужно нажать на кнопку  «Панель администратора», а далее на кнопку «Добавить песню». После чего заполнить все данные песни, и если такой песни не существует и при этом существует такой автор, песня успешно добавится.</w:t>
      </w:r>
      <w:r w:rsidR="00E20919">
        <w:t xml:space="preserve"> Панель администратора показана на рисунке 7.</w:t>
      </w:r>
      <w:commentRangeStart w:id="940"/>
      <w:r w:rsidR="00E20919">
        <w:t>15</w:t>
      </w:r>
      <w:commentRangeEnd w:id="940"/>
      <w:r w:rsidR="00032EE1">
        <w:rPr>
          <w:rStyle w:val="afe"/>
        </w:rPr>
        <w:commentReference w:id="940"/>
      </w:r>
      <w:ins w:id="941" w:author="Маргарита Савельева" w:date="2024-12-17T23:28:00Z">
        <w:r w:rsidR="006C6E28">
          <w:t>.</w:t>
        </w:r>
      </w:ins>
    </w:p>
    <w:p w14:paraId="4C5BA13C" w14:textId="25968B64" w:rsidR="00E20919" w:rsidRDefault="00E20919" w:rsidP="00E20919">
      <w:pPr>
        <w:spacing w:before="280" w:after="280"/>
        <w:jc w:val="center"/>
      </w:pPr>
      <w:r w:rsidRPr="00E20919">
        <w:rPr>
          <w:noProof/>
          <w:lang w:eastAsia="ru-RU"/>
        </w:rPr>
        <w:drawing>
          <wp:inline distT="0" distB="0" distL="0" distR="0" wp14:anchorId="1B6E5312" wp14:editId="68FC0221">
            <wp:extent cx="2828925" cy="2858210"/>
            <wp:effectExtent l="19050" t="19050" r="9525" b="184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5126" cy="2874578"/>
                    </a:xfrm>
                    <a:prstGeom prst="rect">
                      <a:avLst/>
                    </a:prstGeom>
                    <a:ln>
                      <a:solidFill>
                        <a:schemeClr val="tx1"/>
                      </a:solidFill>
                    </a:ln>
                  </pic:spPr>
                </pic:pic>
              </a:graphicData>
            </a:graphic>
          </wp:inline>
        </w:drawing>
      </w:r>
    </w:p>
    <w:p w14:paraId="570224B1" w14:textId="64E10C25" w:rsidR="00E20919" w:rsidRDefault="00E20919" w:rsidP="00E20919">
      <w:pPr>
        <w:spacing w:before="280" w:after="280"/>
        <w:jc w:val="center"/>
      </w:pPr>
      <w:r>
        <w:t xml:space="preserve">Рисунок </w:t>
      </w:r>
      <w:r w:rsidRPr="00AB6F1A">
        <w:t>7</w:t>
      </w:r>
      <w:r>
        <w:t>.15 – Панель администратора</w:t>
      </w:r>
    </w:p>
    <w:p w14:paraId="5B92A3C1" w14:textId="7CF91A4E" w:rsidR="00E20919" w:rsidRDefault="00E20919" w:rsidP="00E20919">
      <w:pPr>
        <w:spacing w:before="280" w:after="280"/>
      </w:pPr>
      <w:r>
        <w:tab/>
        <w:t>После нажатия на кнопку «Добавить песню» откроется окно добавления песни, отображенное на рисунке 7.16.</w:t>
      </w:r>
    </w:p>
    <w:p w14:paraId="415CC0D8" w14:textId="31D17539" w:rsidR="00E20919" w:rsidRDefault="00E20919" w:rsidP="00E20919">
      <w:pPr>
        <w:spacing w:before="280" w:after="280"/>
        <w:jc w:val="center"/>
      </w:pPr>
      <w:r w:rsidRPr="00E20919">
        <w:rPr>
          <w:noProof/>
          <w:lang w:eastAsia="ru-RU"/>
        </w:rPr>
        <w:drawing>
          <wp:inline distT="0" distB="0" distL="0" distR="0" wp14:anchorId="385EB7E7" wp14:editId="1A014309">
            <wp:extent cx="3743325" cy="3397977"/>
            <wp:effectExtent l="19050" t="19050" r="9525" b="1206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8386" cy="3420726"/>
                    </a:xfrm>
                    <a:prstGeom prst="rect">
                      <a:avLst/>
                    </a:prstGeom>
                    <a:ln>
                      <a:solidFill>
                        <a:schemeClr val="tx1"/>
                      </a:solidFill>
                    </a:ln>
                  </pic:spPr>
                </pic:pic>
              </a:graphicData>
            </a:graphic>
          </wp:inline>
        </w:drawing>
      </w:r>
    </w:p>
    <w:p w14:paraId="11C70546" w14:textId="548FF5B1" w:rsidR="00E20919" w:rsidRDefault="00E20919" w:rsidP="00E20919">
      <w:pPr>
        <w:spacing w:before="280" w:after="280"/>
        <w:jc w:val="center"/>
      </w:pPr>
      <w:r>
        <w:t xml:space="preserve">Рисунок </w:t>
      </w:r>
      <w:r w:rsidRPr="00AB6F1A">
        <w:t>7</w:t>
      </w:r>
      <w:r>
        <w:t>.16 – Окно добавления песни</w:t>
      </w:r>
    </w:p>
    <w:p w14:paraId="4B8AD117" w14:textId="0FE4D3CD" w:rsidR="00E20919" w:rsidRDefault="00E20919" w:rsidP="005472E0">
      <w:pPr>
        <w:spacing w:before="280" w:after="0"/>
      </w:pPr>
      <w:r>
        <w:lastRenderedPageBreak/>
        <w:tab/>
        <w:t>Песня будет добавлена в список после заполнения всех полей, а также после нажатия на кнопку «Добавить».</w:t>
      </w:r>
    </w:p>
    <w:p w14:paraId="589E29BA" w14:textId="6779A395" w:rsidR="00E20919" w:rsidRDefault="00E20919" w:rsidP="005472E0">
      <w:pPr>
        <w:spacing w:after="280"/>
      </w:pPr>
      <w:r>
        <w:tab/>
        <w:t>Администратор может использовать весь функционал из панели администратора, показанный на рисунке</w:t>
      </w:r>
      <w:r w:rsidR="00032EE1">
        <w:t xml:space="preserve"> </w:t>
      </w:r>
      <w:r>
        <w:t xml:space="preserve">7.15. </w:t>
      </w:r>
    </w:p>
    <w:p w14:paraId="382DA17C" w14:textId="17E2867F" w:rsidR="00E20919" w:rsidRPr="004341E7" w:rsidRDefault="00E20919" w:rsidP="00E20919">
      <w:pPr>
        <w:pStyle w:val="afb"/>
      </w:pPr>
      <w:bookmarkStart w:id="942" w:name="_Toc185286475"/>
      <w:bookmarkStart w:id="943" w:name="_Toc185345489"/>
      <w:r>
        <w:t>7</w:t>
      </w:r>
      <w:r w:rsidRPr="00A71998">
        <w:t>.</w:t>
      </w:r>
      <w:r w:rsidRPr="00E85C71">
        <w:t>3</w:t>
      </w:r>
      <w:r w:rsidRPr="00A71998">
        <w:t xml:space="preserve"> </w:t>
      </w:r>
      <w:r>
        <w:t>Вывод</w:t>
      </w:r>
      <w:r w:rsidRPr="004341E7">
        <w:t xml:space="preserve"> </w:t>
      </w:r>
      <w:r>
        <w:t>по разделу</w:t>
      </w:r>
      <w:bookmarkEnd w:id="942"/>
      <w:bookmarkEnd w:id="943"/>
    </w:p>
    <w:p w14:paraId="0010F010" w14:textId="77777777" w:rsidR="00E20919" w:rsidRDefault="00E20919" w:rsidP="00E20919">
      <w:pPr>
        <w:spacing w:after="0" w:line="240" w:lineRule="auto"/>
        <w:ind w:firstLine="680"/>
        <w:jc w:val="both"/>
      </w:pPr>
      <w:r>
        <w:t>Данный раздел описывает функционал приложения, включающий в себя возможности авторизации и регистрации, просмотра списка песен, создания плейлистов, изменение информации песен, сообществ по жанрам и списком людей в них, а также поиск и фильтрации песен.</w:t>
      </w:r>
    </w:p>
    <w:p w14:paraId="70B9FE8F" w14:textId="12D5FF3D" w:rsidR="00D63989" w:rsidRDefault="00E20919" w:rsidP="00015003">
      <w:pPr>
        <w:spacing w:after="0"/>
        <w:ind w:firstLine="680"/>
        <w:jc w:val="both"/>
      </w:pPr>
      <w:r>
        <w:t>Из описания интерфейса приложения видно, что оно имеет удобный и интуитивно понятный интерфейс для пользователей и администраторов.</w:t>
      </w:r>
    </w:p>
    <w:p w14:paraId="36AD7564" w14:textId="77777777" w:rsidR="00D63989" w:rsidRDefault="00D63989">
      <w:r>
        <w:br w:type="page"/>
      </w:r>
    </w:p>
    <w:p w14:paraId="12F0FA44" w14:textId="77777777" w:rsidR="00D63989" w:rsidRPr="002D0A67" w:rsidRDefault="00D63989" w:rsidP="00D63989">
      <w:pPr>
        <w:pStyle w:val="1"/>
        <w:jc w:val="center"/>
        <w:rPr>
          <w:sz w:val="28"/>
          <w:szCs w:val="28"/>
        </w:rPr>
      </w:pPr>
      <w:bookmarkStart w:id="944" w:name="_Toc167163948"/>
      <w:bookmarkStart w:id="945" w:name="_Toc185286476"/>
      <w:bookmarkStart w:id="946" w:name="_Toc185345490"/>
      <w:r w:rsidRPr="002D0A67">
        <w:rPr>
          <w:sz w:val="28"/>
          <w:szCs w:val="28"/>
        </w:rPr>
        <w:lastRenderedPageBreak/>
        <w:t>Заключение</w:t>
      </w:r>
      <w:bookmarkEnd w:id="944"/>
      <w:bookmarkEnd w:id="945"/>
      <w:bookmarkEnd w:id="946"/>
    </w:p>
    <w:p w14:paraId="41BDB9B3" w14:textId="77777777" w:rsidR="00D63989" w:rsidRPr="005C0558" w:rsidRDefault="00D63989" w:rsidP="00D63989">
      <w:pPr>
        <w:pStyle w:val="Default"/>
        <w:ind w:firstLine="708"/>
        <w:jc w:val="both"/>
        <w:rPr>
          <w:color w:val="auto"/>
          <w:sz w:val="28"/>
          <w:szCs w:val="28"/>
        </w:rPr>
      </w:pPr>
      <w:r w:rsidRPr="005C0558">
        <w:rPr>
          <w:color w:val="auto"/>
          <w:sz w:val="28"/>
          <w:szCs w:val="28"/>
        </w:rPr>
        <w:t>В процессе решения поставленной задачи была достигнута поставленная цель по созданию базы данных</w:t>
      </w:r>
      <w:r>
        <w:rPr>
          <w:color w:val="auto"/>
          <w:sz w:val="28"/>
          <w:szCs w:val="28"/>
        </w:rPr>
        <w:t xml:space="preserve"> </w:t>
      </w:r>
      <w:r w:rsidRPr="007768F7">
        <w:rPr>
          <w:sz w:val="28"/>
          <w:szCs w:val="28"/>
        </w:rPr>
        <w:t>для прослушивания музыки</w:t>
      </w:r>
      <w:r>
        <w:rPr>
          <w:color w:val="auto"/>
          <w:sz w:val="28"/>
          <w:szCs w:val="28"/>
        </w:rPr>
        <w:t>,</w:t>
      </w:r>
      <w:r w:rsidRPr="005C0558">
        <w:rPr>
          <w:color w:val="auto"/>
          <w:sz w:val="28"/>
          <w:szCs w:val="28"/>
        </w:rPr>
        <w:t xml:space="preserve"> которая в </w:t>
      </w:r>
      <w:r>
        <w:rPr>
          <w:color w:val="auto"/>
          <w:sz w:val="28"/>
          <w:szCs w:val="28"/>
        </w:rPr>
        <w:t>совокупности</w:t>
      </w:r>
      <w:r w:rsidRPr="005C0558">
        <w:rPr>
          <w:color w:val="auto"/>
          <w:sz w:val="28"/>
          <w:szCs w:val="28"/>
        </w:rPr>
        <w:t xml:space="preserve"> с приложением формирует полноценное </w:t>
      </w:r>
      <w:r w:rsidRPr="005C0558">
        <w:rPr>
          <w:color w:val="auto"/>
          <w:sz w:val="28"/>
          <w:szCs w:val="28"/>
          <w:lang w:val="en-US"/>
        </w:rPr>
        <w:t>desktop</w:t>
      </w:r>
      <w:r>
        <w:rPr>
          <w:color w:val="auto"/>
          <w:sz w:val="28"/>
          <w:szCs w:val="28"/>
        </w:rPr>
        <w:t>-приложение для прослушивания музыки</w:t>
      </w:r>
      <w:r w:rsidRPr="005C0558">
        <w:rPr>
          <w:color w:val="auto"/>
          <w:sz w:val="28"/>
          <w:szCs w:val="28"/>
        </w:rPr>
        <w:t xml:space="preserve">. Основной целью курсового проекта стало проектирование базы данных для дальнейшей интеграции с приложением, которое помогло облегчить взаимодействие с базой данных посредством программного интерфейса. При разработке выполнены следующие пункты: </w:t>
      </w:r>
    </w:p>
    <w:p w14:paraId="2689EE4E" w14:textId="271E04FF" w:rsidR="00D63989" w:rsidRPr="009728D5" w:rsidRDefault="00D63989" w:rsidP="00D63989">
      <w:pPr>
        <w:pStyle w:val="a3"/>
        <w:numPr>
          <w:ilvl w:val="0"/>
          <w:numId w:val="3"/>
        </w:numPr>
        <w:tabs>
          <w:tab w:val="left" w:pos="1134"/>
        </w:tabs>
        <w:spacing w:after="0"/>
        <w:ind w:left="0" w:firstLine="709"/>
        <w:jc w:val="both"/>
        <w:rPr>
          <w:bCs/>
          <w:szCs w:val="28"/>
        </w:rPr>
      </w:pPr>
      <w:r w:rsidRPr="009728D5">
        <w:rPr>
          <w:bCs/>
          <w:szCs w:val="28"/>
        </w:rPr>
        <w:t>Регистрация и авторизация пользователей</w:t>
      </w:r>
      <w:r>
        <w:rPr>
          <w:bCs/>
          <w:szCs w:val="28"/>
        </w:rPr>
        <w:t>;</w:t>
      </w:r>
    </w:p>
    <w:p w14:paraId="1487FDDB" w14:textId="391D57DA" w:rsidR="00D63989" w:rsidRPr="009728D5" w:rsidRDefault="00D63989" w:rsidP="00D63989">
      <w:pPr>
        <w:pStyle w:val="a3"/>
        <w:numPr>
          <w:ilvl w:val="0"/>
          <w:numId w:val="3"/>
        </w:numPr>
        <w:tabs>
          <w:tab w:val="left" w:pos="1134"/>
        </w:tabs>
        <w:spacing w:after="0"/>
        <w:ind w:left="0" w:firstLine="709"/>
        <w:jc w:val="both"/>
        <w:rPr>
          <w:bCs/>
          <w:szCs w:val="28"/>
        </w:rPr>
      </w:pPr>
      <w:r>
        <w:rPr>
          <w:bCs/>
          <w:szCs w:val="28"/>
        </w:rPr>
        <w:t xml:space="preserve">Поиск, фильтрация, добавление, удаление плейлистов или их содержимого, с возможностью вступать в сообщество  </w:t>
      </w:r>
      <w:r w:rsidRPr="009728D5">
        <w:rPr>
          <w:bCs/>
          <w:szCs w:val="28"/>
        </w:rPr>
        <w:t>со стороны пользователей</w:t>
      </w:r>
      <w:r>
        <w:rPr>
          <w:bCs/>
          <w:szCs w:val="28"/>
        </w:rPr>
        <w:t>;</w:t>
      </w:r>
    </w:p>
    <w:p w14:paraId="40227407" w14:textId="67164D1A" w:rsidR="00D63989" w:rsidRPr="009728D5" w:rsidRDefault="00D63989" w:rsidP="00D63989">
      <w:pPr>
        <w:pStyle w:val="a3"/>
        <w:numPr>
          <w:ilvl w:val="0"/>
          <w:numId w:val="3"/>
        </w:numPr>
        <w:tabs>
          <w:tab w:val="left" w:pos="1134"/>
        </w:tabs>
        <w:spacing w:after="0"/>
        <w:ind w:left="0" w:firstLine="709"/>
        <w:jc w:val="both"/>
        <w:rPr>
          <w:bCs/>
          <w:szCs w:val="28"/>
        </w:rPr>
      </w:pPr>
      <w:r>
        <w:rPr>
          <w:bCs/>
          <w:szCs w:val="28"/>
        </w:rPr>
        <w:t>Удаление и добавление</w:t>
      </w:r>
      <w:r w:rsidRPr="00DF27DD">
        <w:rPr>
          <w:bCs/>
          <w:szCs w:val="28"/>
        </w:rPr>
        <w:t>:</w:t>
      </w:r>
      <w:r>
        <w:rPr>
          <w:bCs/>
          <w:szCs w:val="28"/>
        </w:rPr>
        <w:t xml:space="preserve"> песен, исполнителей, сообществ со стороны администратора;</w:t>
      </w:r>
    </w:p>
    <w:p w14:paraId="04CA1699" w14:textId="7EE6A79A" w:rsidR="00D63989" w:rsidRPr="00170F4F" w:rsidRDefault="00D63989" w:rsidP="00D63989">
      <w:pPr>
        <w:pStyle w:val="a3"/>
        <w:numPr>
          <w:ilvl w:val="0"/>
          <w:numId w:val="3"/>
        </w:numPr>
        <w:tabs>
          <w:tab w:val="left" w:pos="1134"/>
        </w:tabs>
        <w:spacing w:after="0"/>
        <w:ind w:left="0" w:firstLine="709"/>
        <w:jc w:val="both"/>
        <w:rPr>
          <w:bCs/>
          <w:szCs w:val="28"/>
        </w:rPr>
      </w:pPr>
      <w:r>
        <w:rPr>
          <w:bCs/>
          <w:szCs w:val="28"/>
        </w:rPr>
        <w:t>Изменение песен со стороны администратора.</w:t>
      </w:r>
    </w:p>
    <w:p w14:paraId="57D1AE31" w14:textId="77777777" w:rsidR="00D63989" w:rsidRPr="005C0558" w:rsidRDefault="00D63989" w:rsidP="00D63989">
      <w:pPr>
        <w:spacing w:after="0" w:line="240" w:lineRule="auto"/>
        <w:ind w:firstLine="709"/>
        <w:jc w:val="both"/>
      </w:pPr>
      <w:r w:rsidRPr="005C0558">
        <w:t>Приложение прошло тестирование при использовании в БД большого количество данных.</w:t>
      </w:r>
    </w:p>
    <w:p w14:paraId="40F1AF11" w14:textId="7F294755" w:rsidR="00F709EE" w:rsidRDefault="00D63989" w:rsidP="00D63989">
      <w:pPr>
        <w:spacing w:after="0" w:line="240" w:lineRule="auto"/>
        <w:ind w:firstLine="708"/>
        <w:jc w:val="both"/>
        <w:rPr>
          <w:noProof/>
          <w:lang w:eastAsia="ru-RU"/>
        </w:rPr>
      </w:pPr>
      <w:r w:rsidRPr="005C0558">
        <w:rPr>
          <w:szCs w:val="28"/>
        </w:rP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объёме.</w:t>
      </w:r>
      <w:r w:rsidRPr="005C0558">
        <w:rPr>
          <w:noProof/>
          <w:lang w:eastAsia="ru-RU"/>
        </w:rPr>
        <w:t xml:space="preserve"> </w:t>
      </w:r>
    </w:p>
    <w:p w14:paraId="6DA277BF" w14:textId="77777777" w:rsidR="00F709EE" w:rsidRDefault="00F709EE">
      <w:pPr>
        <w:rPr>
          <w:noProof/>
          <w:lang w:eastAsia="ru-RU"/>
        </w:rPr>
      </w:pPr>
      <w:r>
        <w:rPr>
          <w:noProof/>
          <w:lang w:eastAsia="ru-RU"/>
        </w:rPr>
        <w:br w:type="page"/>
      </w:r>
    </w:p>
    <w:p w14:paraId="0CD8BB92" w14:textId="77777777" w:rsidR="00F709EE" w:rsidRPr="002D0A67" w:rsidRDefault="00F709EE" w:rsidP="00F709EE">
      <w:pPr>
        <w:pStyle w:val="1"/>
        <w:jc w:val="center"/>
        <w:rPr>
          <w:sz w:val="28"/>
          <w:szCs w:val="28"/>
        </w:rPr>
      </w:pPr>
      <w:bookmarkStart w:id="947" w:name="_Toc167163949"/>
      <w:bookmarkStart w:id="948" w:name="_Toc185286477"/>
      <w:bookmarkStart w:id="949" w:name="_Toc185345491"/>
      <w:r w:rsidRPr="002D0A67">
        <w:rPr>
          <w:sz w:val="28"/>
          <w:szCs w:val="28"/>
        </w:rPr>
        <w:lastRenderedPageBreak/>
        <w:t>Список использованных литературных источников</w:t>
      </w:r>
      <w:bookmarkEnd w:id="947"/>
      <w:bookmarkEnd w:id="948"/>
      <w:bookmarkEnd w:id="949"/>
    </w:p>
    <w:p w14:paraId="71A09A24" w14:textId="5CEF7EE6" w:rsidR="00F709EE" w:rsidRDefault="00F709EE" w:rsidP="00F709EE">
      <w:pPr>
        <w:pStyle w:val="af9"/>
        <w:numPr>
          <w:ilvl w:val="0"/>
          <w:numId w:val="7"/>
        </w:numPr>
        <w:tabs>
          <w:tab w:val="left" w:pos="1134"/>
        </w:tabs>
        <w:ind w:left="0" w:firstLine="709"/>
        <w:rPr>
          <w:lang w:val="ru-RU"/>
        </w:rPr>
      </w:pPr>
      <w:del w:id="950" w:author="Учетная запись Майкрософт" w:date="2024-12-17T15:11:00Z">
        <w:r w:rsidDel="003036E4">
          <w:delText>Beatstars</w:delText>
        </w:r>
        <w:r w:rsidRPr="00C25E00" w:rsidDel="003036E4">
          <w:rPr>
            <w:lang w:val="ru-RU"/>
          </w:rPr>
          <w:delText xml:space="preserve"> </w:delText>
        </w:r>
      </w:del>
      <w:ins w:id="951" w:author="Учетная запись Майкрософт" w:date="2024-12-17T15:11:00Z">
        <w:r w:rsidR="003036E4">
          <w:t>Spoti</w:t>
        </w:r>
      </w:ins>
      <w:ins w:id="952" w:author="Учетная запись Майкрософт" w:date="2024-12-17T15:14:00Z">
        <w:r w:rsidR="003036E4">
          <w:t>fy</w:t>
        </w:r>
      </w:ins>
      <w:ins w:id="953" w:author="Учетная запись Майкрософт" w:date="2024-12-17T15:11:00Z">
        <w:r w:rsidR="003036E4" w:rsidRPr="00C25E00">
          <w:rPr>
            <w:lang w:val="ru-RU"/>
          </w:rPr>
          <w:t xml:space="preserve"> </w:t>
        </w:r>
      </w:ins>
      <w:r w:rsidRPr="0086638A">
        <w:rPr>
          <w:lang w:val="ru-RU"/>
        </w:rPr>
        <w:t>[Электронный ресурс]</w:t>
      </w:r>
      <w:r>
        <w:t> </w:t>
      </w:r>
      <w:r w:rsidRPr="0086638A">
        <w:rPr>
          <w:lang w:val="ru-RU"/>
        </w:rPr>
        <w:t xml:space="preserve">/ Режим доступа: </w:t>
      </w:r>
      <w:r w:rsidRPr="00510577">
        <w:t>https</w:t>
      </w:r>
      <w:r w:rsidRPr="00510577">
        <w:rPr>
          <w:lang w:val="ru-RU"/>
        </w:rPr>
        <w:t>:/</w:t>
      </w:r>
      <w:ins w:id="954" w:author="Учетная запись Майкрософт" w:date="2024-12-17T15:14:00Z">
        <w:r w:rsidR="003036E4" w:rsidRPr="003036E4">
          <w:rPr>
            <w:lang w:val="ru-RU"/>
            <w:rPrChange w:id="955" w:author="Учетная запись Майкрософт" w:date="2024-12-17T15:14:00Z">
              <w:rPr/>
            </w:rPrChange>
          </w:rPr>
          <w:t>/</w:t>
        </w:r>
        <w:r w:rsidR="003036E4">
          <w:t>open</w:t>
        </w:r>
        <w:r w:rsidR="003036E4" w:rsidRPr="003036E4">
          <w:rPr>
            <w:lang w:val="ru-RU"/>
            <w:rPrChange w:id="956" w:author="Учетная запись Майкрософт" w:date="2024-12-17T15:14:00Z">
              <w:rPr/>
            </w:rPrChange>
          </w:rPr>
          <w:t>.</w:t>
        </w:r>
        <w:r w:rsidR="003036E4">
          <w:t>sp</w:t>
        </w:r>
      </w:ins>
      <w:ins w:id="957" w:author="Учетная запись Майкрософт" w:date="2024-12-17T15:15:00Z">
        <w:r w:rsidR="003036E4">
          <w:t>otyfy</w:t>
        </w:r>
        <w:r w:rsidR="003036E4" w:rsidRPr="003036E4">
          <w:rPr>
            <w:lang w:val="ru-RU"/>
            <w:rPrChange w:id="958" w:author="Учетная запись Майкрософт" w:date="2024-12-17T15:15:00Z">
              <w:rPr/>
            </w:rPrChange>
          </w:rPr>
          <w:t>.</w:t>
        </w:r>
        <w:r w:rsidR="003036E4">
          <w:t>com</w:t>
        </w:r>
      </w:ins>
      <w:del w:id="959" w:author="Учетная запись Майкрософт" w:date="2024-12-17T15:14:00Z">
        <w:r w:rsidRPr="00510577" w:rsidDel="003036E4">
          <w:rPr>
            <w:lang w:val="ru-RU"/>
          </w:rPr>
          <w:delText>/</w:delText>
        </w:r>
        <w:r w:rsidRPr="00343FA7" w:rsidDel="003036E4">
          <w:delText>www</w:delText>
        </w:r>
        <w:r w:rsidRPr="00343FA7" w:rsidDel="003036E4">
          <w:rPr>
            <w:lang w:val="ru-RU"/>
          </w:rPr>
          <w:delText>.</w:delText>
        </w:r>
        <w:r w:rsidRPr="00343FA7" w:rsidDel="003036E4">
          <w:delText>beatstars</w:delText>
        </w:r>
        <w:r w:rsidRPr="00343FA7" w:rsidDel="003036E4">
          <w:rPr>
            <w:lang w:val="ru-RU"/>
          </w:rPr>
          <w:delText>.</w:delText>
        </w:r>
        <w:r w:rsidRPr="00343FA7" w:rsidDel="003036E4">
          <w:delText>com</w:delText>
        </w:r>
        <w:r w:rsidRPr="00510577" w:rsidDel="003036E4">
          <w:rPr>
            <w:lang w:val="ru-RU"/>
          </w:rPr>
          <w:delText>/</w:delText>
        </w:r>
      </w:del>
      <w:r>
        <w:rPr>
          <w:lang w:val="ru-RU"/>
        </w:rPr>
        <w:t xml:space="preserve">– Дата доступа: </w:t>
      </w:r>
      <w:r w:rsidRPr="0082049B">
        <w:rPr>
          <w:lang w:val="ru-RU"/>
        </w:rPr>
        <w:t>20</w:t>
      </w:r>
      <w:r>
        <w:rPr>
          <w:lang w:val="ru-RU"/>
        </w:rPr>
        <w:t>.11</w:t>
      </w:r>
      <w:r w:rsidRPr="0086638A">
        <w:rPr>
          <w:lang w:val="ru-RU"/>
        </w:rPr>
        <w:t>.20</w:t>
      </w:r>
      <w:r w:rsidRPr="00716064">
        <w:rPr>
          <w:lang w:val="ru-RU"/>
        </w:rPr>
        <w:t>2</w:t>
      </w:r>
      <w:r>
        <w:rPr>
          <w:lang w:val="ru-RU"/>
        </w:rPr>
        <w:t>4</w:t>
      </w:r>
      <w:r w:rsidRPr="00C25E00">
        <w:rPr>
          <w:lang w:val="ru-RU"/>
        </w:rPr>
        <w:t>.</w:t>
      </w:r>
    </w:p>
    <w:p w14:paraId="39464992" w14:textId="63182D66" w:rsidR="00F709EE" w:rsidRDefault="00F709EE" w:rsidP="00F709EE">
      <w:pPr>
        <w:pStyle w:val="af9"/>
        <w:numPr>
          <w:ilvl w:val="0"/>
          <w:numId w:val="7"/>
        </w:numPr>
        <w:tabs>
          <w:tab w:val="left" w:pos="1134"/>
        </w:tabs>
        <w:ind w:left="0" w:firstLine="709"/>
        <w:rPr>
          <w:ins w:id="960" w:author="Учетная запись Майкрософт" w:date="2024-12-17T15:16:00Z"/>
          <w:lang w:val="ru-RU"/>
        </w:rPr>
      </w:pPr>
      <w:del w:id="961" w:author="Учетная запись Майкрософт" w:date="2024-12-17T15:15:00Z">
        <w:r w:rsidRPr="00A5446A" w:rsidDel="003036E4">
          <w:rPr>
            <w:lang w:val="ru-RU"/>
          </w:rPr>
          <w:delText>SoundClick</w:delText>
        </w:r>
      </w:del>
      <w:ins w:id="962" w:author="Учетная запись Майкрософт" w:date="2024-12-17T15:15:00Z">
        <w:r w:rsidR="003036E4">
          <w:t>Yandex</w:t>
        </w:r>
        <w:r w:rsidR="003036E4" w:rsidRPr="003036E4">
          <w:rPr>
            <w:lang w:val="ru-RU"/>
            <w:rPrChange w:id="963" w:author="Учетная запись Майкрософт" w:date="2024-12-17T15:15:00Z">
              <w:rPr/>
            </w:rPrChange>
          </w:rPr>
          <w:t xml:space="preserve"> </w:t>
        </w:r>
        <w:r w:rsidR="003036E4">
          <w:t>music</w:t>
        </w:r>
        <w:r w:rsidR="003036E4">
          <w:rPr>
            <w:lang w:val="ru-RU"/>
          </w:rPr>
          <w:t xml:space="preserve"> </w:t>
        </w:r>
      </w:ins>
      <w:del w:id="964" w:author="Учетная запись Майкрософт" w:date="2024-12-17T15:01:00Z">
        <w:r w:rsidRPr="00A5446A" w:rsidDel="006D09A8">
          <w:rPr>
            <w:lang w:val="ru-RU"/>
          </w:rPr>
          <w:delText xml:space="preserve"> </w:delText>
        </w:r>
      </w:del>
      <w:r w:rsidRPr="0086638A">
        <w:rPr>
          <w:lang w:val="ru-RU"/>
        </w:rPr>
        <w:t>[Электронный ресурс]</w:t>
      </w:r>
      <w:r>
        <w:t> </w:t>
      </w:r>
      <w:r w:rsidRPr="0086638A">
        <w:rPr>
          <w:lang w:val="ru-RU"/>
        </w:rPr>
        <w:t>/</w:t>
      </w:r>
      <w:r>
        <w:rPr>
          <w:lang w:val="ru-RU"/>
        </w:rPr>
        <w:t xml:space="preserve"> </w:t>
      </w:r>
      <w:r w:rsidRPr="0086638A">
        <w:rPr>
          <w:lang w:val="ru-RU"/>
        </w:rPr>
        <w:t xml:space="preserve">Режим доступа: </w:t>
      </w:r>
      <w:r w:rsidRPr="00541F1A">
        <w:t>https</w:t>
      </w:r>
      <w:r w:rsidRPr="00541F1A">
        <w:rPr>
          <w:lang w:val="ru-RU"/>
        </w:rPr>
        <w:t>:/</w:t>
      </w:r>
      <w:del w:id="965" w:author="Учетная запись Майкрософт" w:date="2024-12-17T15:15:00Z">
        <w:r w:rsidRPr="00541F1A" w:rsidDel="003036E4">
          <w:rPr>
            <w:lang w:val="ru-RU"/>
          </w:rPr>
          <w:delText>/</w:delText>
        </w:r>
        <w:r w:rsidRPr="00A5446A" w:rsidDel="003036E4">
          <w:delText>www</w:delText>
        </w:r>
        <w:r w:rsidRPr="00A5446A" w:rsidDel="003036E4">
          <w:rPr>
            <w:lang w:val="ru-RU"/>
          </w:rPr>
          <w:delText>.</w:delText>
        </w:r>
        <w:r w:rsidRPr="00A5446A" w:rsidDel="003036E4">
          <w:delText>soundclick</w:delText>
        </w:r>
        <w:r w:rsidRPr="00A5446A" w:rsidDel="003036E4">
          <w:rPr>
            <w:lang w:val="ru-RU"/>
          </w:rPr>
          <w:delText>.</w:delText>
        </w:r>
        <w:r w:rsidRPr="00A5446A" w:rsidDel="003036E4">
          <w:delText>com</w:delText>
        </w:r>
      </w:del>
      <w:r w:rsidRPr="00541F1A">
        <w:rPr>
          <w:lang w:val="ru-RU"/>
        </w:rPr>
        <w:t>/</w:t>
      </w:r>
      <w:ins w:id="966" w:author="Учетная запись Майкрософт" w:date="2024-12-17T15:15:00Z">
        <w:r w:rsidR="003036E4">
          <w:t>music</w:t>
        </w:r>
        <w:r w:rsidR="003036E4" w:rsidRPr="003036E4">
          <w:rPr>
            <w:lang w:val="ru-RU"/>
            <w:rPrChange w:id="967" w:author="Учетная запись Майкрософт" w:date="2024-12-17T15:15:00Z">
              <w:rPr/>
            </w:rPrChange>
          </w:rPr>
          <w:t>.</w:t>
        </w:r>
        <w:r w:rsidR="003036E4">
          <w:t>yandex</w:t>
        </w:r>
        <w:r w:rsidR="003036E4" w:rsidRPr="003036E4">
          <w:rPr>
            <w:lang w:val="ru-RU"/>
            <w:rPrChange w:id="968" w:author="Учетная запись Майкрософт" w:date="2024-12-17T15:15:00Z">
              <w:rPr/>
            </w:rPrChange>
          </w:rPr>
          <w:t>.</w:t>
        </w:r>
      </w:ins>
      <w:ins w:id="969" w:author="Учетная запись Майкрософт" w:date="2024-12-17T15:16:00Z">
        <w:r w:rsidR="003036E4">
          <w:t>by</w:t>
        </w:r>
        <w:r w:rsidR="003036E4" w:rsidRPr="003036E4">
          <w:rPr>
            <w:lang w:val="ru-RU"/>
            <w:rPrChange w:id="970" w:author="Учетная запись Майкрософт" w:date="2024-12-17T15:16:00Z">
              <w:rPr/>
            </w:rPrChange>
          </w:rPr>
          <w:t>/</w:t>
        </w:r>
        <w:r w:rsidR="003036E4">
          <w:t>home</w:t>
        </w:r>
      </w:ins>
      <w:r w:rsidRPr="00C25E00">
        <w:rPr>
          <w:lang w:val="ru-RU"/>
        </w:rPr>
        <w:t xml:space="preserve"> </w:t>
      </w:r>
      <w:r>
        <w:rPr>
          <w:lang w:val="ru-RU"/>
        </w:rPr>
        <w:t xml:space="preserve">– Дата доступа: </w:t>
      </w:r>
      <w:r w:rsidRPr="0082049B">
        <w:rPr>
          <w:lang w:val="ru-RU"/>
        </w:rPr>
        <w:t>20</w:t>
      </w:r>
      <w:r>
        <w:rPr>
          <w:lang w:val="ru-RU"/>
        </w:rPr>
        <w:t>.1</w:t>
      </w:r>
      <w:r w:rsidRPr="0086638A">
        <w:rPr>
          <w:lang w:val="ru-RU"/>
        </w:rPr>
        <w:t>.20</w:t>
      </w:r>
      <w:r w:rsidRPr="00716064">
        <w:rPr>
          <w:lang w:val="ru-RU"/>
        </w:rPr>
        <w:t>2</w:t>
      </w:r>
      <w:r>
        <w:rPr>
          <w:lang w:val="ru-RU"/>
        </w:rPr>
        <w:t>4</w:t>
      </w:r>
      <w:r w:rsidRPr="00C25E00">
        <w:rPr>
          <w:lang w:val="ru-RU"/>
        </w:rPr>
        <w:t>.</w:t>
      </w:r>
    </w:p>
    <w:p w14:paraId="3F17B391" w14:textId="77777777" w:rsidR="00E0235E" w:rsidRPr="004F5E8D" w:rsidRDefault="00E0235E">
      <w:pPr>
        <w:pStyle w:val="af9"/>
        <w:numPr>
          <w:ilvl w:val="0"/>
          <w:numId w:val="7"/>
        </w:numPr>
        <w:tabs>
          <w:tab w:val="left" w:pos="1134"/>
        </w:tabs>
        <w:rPr>
          <w:lang w:val="ru-RU"/>
        </w:rPr>
        <w:pPrChange w:id="971" w:author="Учетная запись Майкрософт" w:date="2024-12-17T15:02:00Z">
          <w:pPr>
            <w:spacing w:after="0" w:line="240" w:lineRule="auto"/>
            <w:jc w:val="center"/>
          </w:pPr>
        </w:pPrChange>
      </w:pPr>
      <w:r>
        <w:rPr>
          <w:lang w:val="ru-RU"/>
        </w:rPr>
        <w:t xml:space="preserve"> </w:t>
      </w:r>
      <w:ins w:id="972" w:author="Учетная запись Майкрософт" w:date="2024-12-17T15:16:00Z">
        <w:r w:rsidR="003036E4">
          <w:t>SoundCloud</w:t>
        </w:r>
        <w:r w:rsidR="003036E4" w:rsidRPr="003036E4">
          <w:rPr>
            <w:lang w:val="ru-RU"/>
            <w:rPrChange w:id="973" w:author="Учетная запись Майкрософт" w:date="2024-12-17T15:17:00Z">
              <w:rPr/>
            </w:rPrChange>
          </w:rPr>
          <w:t xml:space="preserve"> </w:t>
        </w:r>
        <w:r w:rsidR="003036E4" w:rsidRPr="0086638A">
          <w:rPr>
            <w:lang w:val="ru-RU"/>
          </w:rPr>
          <w:t>[Электронный ресурс]</w:t>
        </w:r>
        <w:r w:rsidR="003036E4">
          <w:t> </w:t>
        </w:r>
        <w:r w:rsidR="003036E4" w:rsidRPr="0086638A">
          <w:rPr>
            <w:lang w:val="ru-RU"/>
          </w:rPr>
          <w:t>/</w:t>
        </w:r>
        <w:r w:rsidR="003036E4">
          <w:rPr>
            <w:lang w:val="ru-RU"/>
          </w:rPr>
          <w:t xml:space="preserve"> </w:t>
        </w:r>
        <w:r w:rsidR="003036E4" w:rsidRPr="0086638A">
          <w:rPr>
            <w:lang w:val="ru-RU"/>
          </w:rPr>
          <w:t>Режим доступа:</w:t>
        </w:r>
      </w:ins>
    </w:p>
    <w:p w14:paraId="7279C7EF" w14:textId="0B5090BB" w:rsidR="009B27BE" w:rsidDel="006D09A8" w:rsidRDefault="003036E4" w:rsidP="00E0235E">
      <w:pPr>
        <w:pStyle w:val="af9"/>
        <w:rPr>
          <w:del w:id="974" w:author="Учетная запись Майкрософт" w:date="2024-12-17T15:01:00Z"/>
          <w:lang w:val="ru-RU"/>
        </w:rPr>
      </w:pPr>
      <w:ins w:id="975" w:author="Учетная запись Майкрософт" w:date="2024-12-17T15:16:00Z">
        <w:r w:rsidRPr="00541F1A">
          <w:t>https</w:t>
        </w:r>
        <w:r w:rsidRPr="00541F1A">
          <w:rPr>
            <w:lang w:val="ru-RU"/>
          </w:rPr>
          <w:t>:/</w:t>
        </w:r>
      </w:ins>
      <w:ins w:id="976" w:author="Учетная запись Майкрософт" w:date="2024-12-17T15:17:00Z">
        <w:r w:rsidRPr="003036E4">
          <w:rPr>
            <w:lang w:val="ru-RU"/>
            <w:rPrChange w:id="977" w:author="Учетная запись Майкрософт" w:date="2024-12-17T15:17:00Z">
              <w:rPr/>
            </w:rPrChange>
          </w:rPr>
          <w:t>/</w:t>
        </w:r>
        <w:r>
          <w:t>soundcloud</w:t>
        </w:r>
        <w:r w:rsidRPr="003036E4">
          <w:rPr>
            <w:lang w:val="ru-RU"/>
            <w:rPrChange w:id="978" w:author="Учетная запись Майкрософт" w:date="2024-12-17T15:17:00Z">
              <w:rPr/>
            </w:rPrChange>
          </w:rPr>
          <w:t>.</w:t>
        </w:r>
        <w:r>
          <w:t>com</w:t>
        </w:r>
      </w:ins>
      <w:ins w:id="979" w:author="Учетная запись Майкрософт" w:date="2024-12-17T15:16:00Z">
        <w:r w:rsidRPr="00C25E00">
          <w:rPr>
            <w:lang w:val="ru-RU"/>
          </w:rPr>
          <w:t xml:space="preserve"> </w:t>
        </w:r>
        <w:r>
          <w:rPr>
            <w:lang w:val="ru-RU"/>
          </w:rPr>
          <w:t xml:space="preserve">– Дата доступа: </w:t>
        </w:r>
        <w:r w:rsidRPr="0082049B">
          <w:rPr>
            <w:lang w:val="ru-RU"/>
          </w:rPr>
          <w:t>20</w:t>
        </w:r>
        <w:r>
          <w:rPr>
            <w:lang w:val="ru-RU"/>
          </w:rPr>
          <w:t>.1</w:t>
        </w:r>
        <w:r w:rsidRPr="0086638A">
          <w:rPr>
            <w:lang w:val="ru-RU"/>
          </w:rPr>
          <w:t>.20</w:t>
        </w:r>
        <w:r w:rsidRPr="00716064">
          <w:rPr>
            <w:lang w:val="ru-RU"/>
          </w:rPr>
          <w:t>2</w:t>
        </w:r>
        <w:r>
          <w:rPr>
            <w:lang w:val="ru-RU"/>
          </w:rPr>
          <w:t>4</w:t>
        </w:r>
        <w:r w:rsidRPr="00C25E00">
          <w:rPr>
            <w:lang w:val="ru-RU"/>
          </w:rPr>
          <w:t>.</w:t>
        </w:r>
      </w:ins>
      <w:moveFromRangeStart w:id="980" w:author="Учетная запись Майкрософт" w:date="2024-12-17T14:45:00Z" w:name="move185339146"/>
      <w:moveFrom w:id="981" w:author="Учетная запись Майкрософт" w:date="2024-12-17T14:45:00Z">
        <w:del w:id="982" w:author="Учетная запись Майкрософт" w:date="2024-12-17T15:01:00Z">
          <w:r w:rsidR="00E5063C" w:rsidDel="006D09A8">
            <w:rPr>
              <w:noProof/>
              <w:lang w:eastAsia="ru-RU"/>
            </w:rPr>
            <w:drawing>
              <wp:inline distT="0" distB="0" distL="0" distR="0" wp14:anchorId="587815E1" wp14:editId="459571C1">
                <wp:extent cx="6044755" cy="4081981"/>
                <wp:effectExtent l="19050" t="19050" r="13335" b="139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Функционал.drawio.png"/>
                        <pic:cNvPicPr/>
                      </pic:nvPicPr>
                      <pic:blipFill rotWithShape="1">
                        <a:blip r:embed="rId17">
                          <a:extLst>
                            <a:ext uri="{28A0092B-C50C-407E-A947-70E740481C1C}">
                              <a14:useLocalDpi xmlns:a14="http://schemas.microsoft.com/office/drawing/2010/main" val="0"/>
                            </a:ext>
                          </a:extLst>
                        </a:blip>
                        <a:srcRect r="53583"/>
                        <a:stretch/>
                      </pic:blipFill>
                      <pic:spPr bwMode="auto">
                        <a:xfrm>
                          <a:off x="0" y="0"/>
                          <a:ext cx="6055739" cy="40893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del>
      </w:moveFrom>
      <w:moveFromRangeEnd w:id="980"/>
    </w:p>
    <w:p w14:paraId="1DCD927F" w14:textId="1340B373" w:rsidR="009B27BE" w:rsidRPr="004F5E8D" w:rsidDel="006D09A8" w:rsidRDefault="009B27BE">
      <w:pPr>
        <w:pStyle w:val="af9"/>
        <w:tabs>
          <w:tab w:val="left" w:pos="1134"/>
        </w:tabs>
        <w:rPr>
          <w:del w:id="983" w:author="Учетная запись Майкрософт" w:date="2024-12-17T15:02:00Z"/>
          <w:lang w:val="ru-RU"/>
        </w:rPr>
        <w:pPrChange w:id="984" w:author="Учетная запись Майкрософт" w:date="2024-12-17T15:02:00Z">
          <w:pPr/>
        </w:pPrChange>
      </w:pPr>
      <w:del w:id="985" w:author="Учетная запись Майкрософт" w:date="2024-12-17T15:01:00Z">
        <w:r w:rsidRPr="0041795A" w:rsidDel="006D09A8">
          <w:rPr>
            <w:lang w:val="ru-RU"/>
          </w:rPr>
          <w:br w:type="page"/>
        </w:r>
      </w:del>
    </w:p>
    <w:p w14:paraId="55ABCA0D" w14:textId="2843F87C" w:rsidR="009B27BE" w:rsidRPr="004F5E8D" w:rsidDel="006D09A8" w:rsidRDefault="009B27BE">
      <w:pPr>
        <w:pStyle w:val="af9"/>
        <w:tabs>
          <w:tab w:val="left" w:pos="1134"/>
        </w:tabs>
        <w:rPr>
          <w:del w:id="986" w:author="Учетная запись Майкрософт" w:date="2024-12-17T15:02:00Z"/>
          <w:lang w:val="ru-RU"/>
        </w:rPr>
        <w:pPrChange w:id="987" w:author="Учетная запись Майкрософт" w:date="2024-12-17T15:02:00Z">
          <w:pPr>
            <w:pStyle w:val="1"/>
            <w:spacing w:before="360" w:after="120"/>
            <w:jc w:val="center"/>
          </w:pPr>
        </w:pPrChange>
      </w:pPr>
      <w:del w:id="988" w:author="Учетная запись Майкрософт" w:date="2024-12-17T15:02:00Z">
        <w:r w:rsidRPr="0041795A" w:rsidDel="006D09A8">
          <w:rPr>
            <w:lang w:val="ru-RU"/>
          </w:rPr>
          <w:delText>Приложение Б</w:delText>
        </w:r>
      </w:del>
    </w:p>
    <w:p w14:paraId="3430F821" w14:textId="1B670F36" w:rsidR="009B27BE" w:rsidRPr="004F5E8D" w:rsidDel="006D09A8" w:rsidRDefault="009B27BE">
      <w:pPr>
        <w:pStyle w:val="af9"/>
        <w:rPr>
          <w:del w:id="989" w:author="Учетная запись Майкрософт" w:date="2024-12-17T15:02:00Z"/>
          <w:b/>
          <w:bCs/>
          <w:lang w:val="ru-RU"/>
        </w:rPr>
        <w:pPrChange w:id="990" w:author="Учетная запись Майкрософт" w:date="2024-12-17T15:02:00Z">
          <w:pPr>
            <w:spacing w:after="360"/>
            <w:jc w:val="center"/>
          </w:pPr>
        </w:pPrChange>
      </w:pPr>
      <w:del w:id="991" w:author="Учетная запись Майкрософт" w:date="2024-12-17T15:02:00Z">
        <w:r w:rsidRPr="0041795A" w:rsidDel="006D09A8">
          <w:rPr>
            <w:b/>
            <w:bCs/>
            <w:lang w:val="ru-RU"/>
          </w:rPr>
          <w:delText>Диаграмма вариантов использования для роли «</w:delText>
        </w:r>
        <w:commentRangeStart w:id="992"/>
        <w:r w:rsidRPr="0041795A" w:rsidDel="006D09A8">
          <w:rPr>
            <w:b/>
            <w:bCs/>
            <w:lang w:val="ru-RU"/>
          </w:rPr>
          <w:delText>Администратор</w:delText>
        </w:r>
        <w:commentRangeEnd w:id="992"/>
        <w:r w:rsidR="009D5645" w:rsidDel="006D09A8">
          <w:rPr>
            <w:rStyle w:val="afe"/>
          </w:rPr>
          <w:commentReference w:id="992"/>
        </w:r>
        <w:r w:rsidRPr="0041795A" w:rsidDel="006D09A8">
          <w:rPr>
            <w:b/>
            <w:bCs/>
            <w:lang w:val="ru-RU"/>
          </w:rPr>
          <w:delText>»</w:delText>
        </w:r>
      </w:del>
    </w:p>
    <w:p w14:paraId="4A7ED7CA" w14:textId="55ECE9A8" w:rsidR="009B27BE" w:rsidRPr="004F5E8D" w:rsidRDefault="00E5063C">
      <w:pPr>
        <w:pStyle w:val="af9"/>
        <w:tabs>
          <w:tab w:val="left" w:pos="1134"/>
        </w:tabs>
        <w:rPr>
          <w:noProof/>
          <w:lang w:val="ru-RU" w:eastAsia="ru-RU"/>
        </w:rPr>
        <w:pPrChange w:id="993" w:author="Учетная запись Майкрософт" w:date="2024-12-17T15:02:00Z">
          <w:pPr>
            <w:spacing w:after="0" w:line="240" w:lineRule="auto"/>
            <w:jc w:val="center"/>
          </w:pPr>
        </w:pPrChange>
      </w:pPr>
      <w:moveFromRangeStart w:id="994" w:author="Учетная запись Майкрософт" w:date="2024-12-17T14:47:00Z" w:name="move185339236"/>
      <w:moveFrom w:id="995" w:author="Учетная запись Майкрософт" w:date="2024-12-17T14:47:00Z">
        <w:r w:rsidDel="002B0F42">
          <w:rPr>
            <w:noProof/>
            <w:lang w:val="ru-RU" w:eastAsia="ru-RU"/>
          </w:rPr>
          <w:drawing>
            <wp:inline distT="0" distB="0" distL="0" distR="0" wp14:anchorId="493DB287" wp14:editId="7CCCB5D5">
              <wp:extent cx="6083300" cy="3771265"/>
              <wp:effectExtent l="19050" t="19050" r="12700" b="196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Функционал.drawio.png"/>
                      <pic:cNvPicPr/>
                    </pic:nvPicPr>
                    <pic:blipFill rotWithShape="1">
                      <a:blip r:embed="rId17">
                        <a:extLst>
                          <a:ext uri="{28A0092B-C50C-407E-A947-70E740481C1C}">
                            <a14:useLocalDpi xmlns:a14="http://schemas.microsoft.com/office/drawing/2010/main" val="0"/>
                          </a:ext>
                        </a:extLst>
                      </a:blip>
                      <a:srcRect l="51636"/>
                      <a:stretch/>
                    </pic:blipFill>
                    <pic:spPr bwMode="auto">
                      <a:xfrm>
                        <a:off x="0" y="0"/>
                        <a:ext cx="6128305" cy="37991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moveFrom>
      <w:moveFromRangeEnd w:id="994"/>
    </w:p>
    <w:p w14:paraId="121C4A8D" w14:textId="77777777" w:rsidR="009B27BE" w:rsidRDefault="009B27BE">
      <w:pPr>
        <w:rPr>
          <w:noProof/>
          <w:lang w:eastAsia="ru-RU"/>
        </w:rPr>
      </w:pPr>
      <w:r>
        <w:rPr>
          <w:noProof/>
          <w:lang w:eastAsia="ru-RU"/>
        </w:rPr>
        <w:br w:type="page"/>
      </w:r>
    </w:p>
    <w:p w14:paraId="38ED6E6B" w14:textId="6120D672" w:rsidR="009B27BE" w:rsidDel="006D09A8" w:rsidRDefault="009B27BE">
      <w:pPr>
        <w:pStyle w:val="1"/>
        <w:spacing w:before="360"/>
        <w:jc w:val="center"/>
        <w:rPr>
          <w:del w:id="996" w:author="Учетная запись Майкрософт" w:date="2024-12-17T15:02:00Z"/>
        </w:rPr>
        <w:pPrChange w:id="997" w:author="Учетная запись Майкрософт" w:date="2024-12-17T15:02:00Z">
          <w:pPr>
            <w:pStyle w:val="1"/>
            <w:spacing w:before="360" w:after="120"/>
            <w:jc w:val="center"/>
          </w:pPr>
        </w:pPrChange>
      </w:pPr>
      <w:bookmarkStart w:id="998" w:name="_Toc185345492"/>
      <w:r>
        <w:lastRenderedPageBreak/>
        <w:t>Приложение</w:t>
      </w:r>
      <w:r w:rsidRPr="004448EB">
        <w:t xml:space="preserve"> </w:t>
      </w:r>
      <w:ins w:id="999" w:author="Учетная запись Майкрософт" w:date="2024-12-17T15:02:00Z">
        <w:r w:rsidR="006D09A8">
          <w:t>А</w:t>
        </w:r>
      </w:ins>
      <w:bookmarkEnd w:id="998"/>
      <w:del w:id="1000" w:author="Учетная запись Майкрософт" w:date="2024-12-17T15:02:00Z">
        <w:r w:rsidDel="006D09A8">
          <w:delText>В</w:delText>
        </w:r>
      </w:del>
    </w:p>
    <w:p w14:paraId="07B1DC03" w14:textId="125E7AF8" w:rsidR="009B27BE" w:rsidRDefault="009B27BE">
      <w:pPr>
        <w:pStyle w:val="1"/>
        <w:spacing w:before="360"/>
        <w:jc w:val="center"/>
        <w:pPrChange w:id="1001" w:author="Учетная запись Майкрософт" w:date="2024-12-17T15:02:00Z">
          <w:pPr>
            <w:spacing w:after="360"/>
            <w:jc w:val="center"/>
          </w:pPr>
        </w:pPrChange>
      </w:pPr>
      <w:commentRangeStart w:id="1002"/>
      <w:del w:id="1003" w:author="Учетная запись Майкрософт" w:date="2024-12-17T15:02:00Z">
        <w:r w:rsidDel="006D09A8">
          <w:delText>Код создания таблиц</w:delText>
        </w:r>
        <w:commentRangeEnd w:id="1002"/>
        <w:r w:rsidR="009D5645" w:rsidDel="006D09A8">
          <w:rPr>
            <w:rStyle w:val="afe"/>
          </w:rPr>
          <w:commentReference w:id="1002"/>
        </w:r>
      </w:del>
    </w:p>
    <w:tbl>
      <w:tblPr>
        <w:tblStyle w:val="afd"/>
        <w:tblW w:w="0" w:type="auto"/>
        <w:tblLook w:val="04A0" w:firstRow="1" w:lastRow="0" w:firstColumn="1" w:lastColumn="0" w:noHBand="0" w:noVBand="1"/>
      </w:tblPr>
      <w:tblGrid>
        <w:gridCol w:w="9344"/>
      </w:tblGrid>
      <w:tr w:rsidR="009B27BE" w:rsidRPr="004F5E8D" w14:paraId="06CD3223" w14:textId="77777777" w:rsidTr="009B27BE">
        <w:tc>
          <w:tcPr>
            <w:tcW w:w="9344" w:type="dxa"/>
          </w:tcPr>
          <w:p w14:paraId="77930266"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 Создание таблицы "Исполнители"</w:t>
            </w:r>
          </w:p>
          <w:p w14:paraId="5DCFF95D"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CREATE TABLE artists (</w:t>
            </w:r>
          </w:p>
          <w:p w14:paraId="0E9E5DC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artist_id SERIAL PRIMARY KEY,</w:t>
            </w:r>
          </w:p>
          <w:p w14:paraId="6C811BFF"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artist_name VARCHAR(255) NOT NULL UNIQUE,</w:t>
            </w:r>
          </w:p>
          <w:p w14:paraId="301BEB04"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photo BYTEA NOT NULL</w:t>
            </w:r>
          </w:p>
          <w:p w14:paraId="3A13C927"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w:t>
            </w:r>
          </w:p>
          <w:p w14:paraId="2418A8B3"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select * from playlist_songs;</w:t>
            </w:r>
          </w:p>
          <w:p w14:paraId="610C9219"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select * from songs</w:t>
            </w:r>
          </w:p>
          <w:p w14:paraId="3A4DB654"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 Создание таблицы "Песни"</w:t>
            </w:r>
          </w:p>
          <w:p w14:paraId="525887E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TABLE songs (</w:t>
            </w:r>
          </w:p>
          <w:p w14:paraId="2962D5DB"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song_id SERIAL PRIMARY KEY,</w:t>
            </w:r>
          </w:p>
          <w:p w14:paraId="4FB2EEBA"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title VARCHAR(255) NOT NULL,</w:t>
            </w:r>
          </w:p>
          <w:p w14:paraId="1E7D29F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audio VARCHAR(255) NOT NULL,</w:t>
            </w:r>
          </w:p>
          <w:p w14:paraId="42BECA42"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image VARCHAR(255) NOT NULL,</w:t>
            </w:r>
          </w:p>
          <w:p w14:paraId="2C62194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listens_count INT DEFAULT 0</w:t>
            </w:r>
          </w:p>
          <w:p w14:paraId="4A7151D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w:t>
            </w:r>
          </w:p>
          <w:p w14:paraId="785DD87B" w14:textId="499478AB" w:rsidR="009B27BE" w:rsidRPr="009B27BE" w:rsidDel="006C6E28" w:rsidRDefault="009B27BE" w:rsidP="009B27BE">
            <w:pPr>
              <w:spacing w:after="360"/>
              <w:contextualSpacing/>
              <w:rPr>
                <w:del w:id="1004" w:author="Маргарита Савельева" w:date="2024-12-17T23:29:00Z"/>
                <w:rFonts w:ascii="Courier New" w:hAnsi="Courier New" w:cs="Courier New"/>
                <w:bCs/>
                <w:sz w:val="24"/>
                <w:szCs w:val="24"/>
                <w:lang w:val="en-US"/>
              </w:rPr>
            </w:pPr>
          </w:p>
          <w:p w14:paraId="4346E10B" w14:textId="77777777" w:rsidR="009B27BE" w:rsidRPr="009B27BE" w:rsidRDefault="009B27BE" w:rsidP="009B27BE">
            <w:pPr>
              <w:spacing w:after="360"/>
              <w:contextualSpacing/>
              <w:rPr>
                <w:rFonts w:ascii="Courier New" w:hAnsi="Courier New" w:cs="Courier New"/>
                <w:bCs/>
                <w:sz w:val="24"/>
                <w:szCs w:val="24"/>
                <w:lang w:val="en-US"/>
              </w:rPr>
            </w:pPr>
          </w:p>
          <w:p w14:paraId="11342E4D"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drop INDEX idx_song_artists_song_id  </w:t>
            </w:r>
          </w:p>
          <w:p w14:paraId="19E10882"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drop INDEX idx_song_artists_artist_id </w:t>
            </w:r>
          </w:p>
          <w:p w14:paraId="6910101B"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INDEX idx_song_artists_song_id ON song_artists (song_id);</w:t>
            </w:r>
          </w:p>
          <w:p w14:paraId="2846D472"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INDEX idx_song_artists_artist_id ON song_artists (artist_id);</w:t>
            </w:r>
          </w:p>
          <w:p w14:paraId="4050DDD3" w14:textId="77777777" w:rsidR="009B27BE" w:rsidRPr="009B27BE" w:rsidRDefault="009B27BE" w:rsidP="009B27BE">
            <w:pPr>
              <w:spacing w:after="360"/>
              <w:contextualSpacing/>
              <w:rPr>
                <w:rFonts w:ascii="Courier New" w:hAnsi="Courier New" w:cs="Courier New"/>
                <w:bCs/>
                <w:sz w:val="24"/>
                <w:szCs w:val="24"/>
                <w:lang w:val="en-US"/>
              </w:rPr>
            </w:pPr>
          </w:p>
          <w:p w14:paraId="795ABB45"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 Создание таблицы "Связь песен и исполнителей"</w:t>
            </w:r>
          </w:p>
          <w:p w14:paraId="28CF3B2E"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TABLE song_artists (</w:t>
            </w:r>
          </w:p>
          <w:p w14:paraId="311E29F4"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song_artist_id SERIAL PRIMARY KEY,</w:t>
            </w:r>
          </w:p>
          <w:p w14:paraId="6D3C521A"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song_id INT NOT NULL,</w:t>
            </w:r>
          </w:p>
          <w:p w14:paraId="3E268ED4"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artist_id INT NOT NULL,</w:t>
            </w:r>
          </w:p>
          <w:p w14:paraId="68423DB2"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FOREIGN KEY (song_id) REFERENCES songs(song_id) ON DELETE CASCADE,</w:t>
            </w:r>
          </w:p>
          <w:p w14:paraId="5045B7F8"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FOREIGN KEY (artist_id) REFERENCES artists(artist_id)</w:t>
            </w:r>
          </w:p>
          <w:p w14:paraId="1DAF8AEC"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w:t>
            </w:r>
          </w:p>
          <w:p w14:paraId="727153CD" w14:textId="77777777" w:rsidR="009B27BE" w:rsidRPr="009B27BE" w:rsidRDefault="009B27BE" w:rsidP="009B27BE">
            <w:pPr>
              <w:spacing w:after="360"/>
              <w:contextualSpacing/>
              <w:rPr>
                <w:rFonts w:ascii="Courier New" w:hAnsi="Courier New" w:cs="Courier New"/>
                <w:bCs/>
                <w:sz w:val="24"/>
                <w:szCs w:val="24"/>
              </w:rPr>
            </w:pPr>
          </w:p>
          <w:p w14:paraId="00A8D809"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select * from users;</w:t>
            </w:r>
          </w:p>
          <w:p w14:paraId="68748EC9"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 Создание таблицы "Пользователи"</w:t>
            </w:r>
          </w:p>
          <w:p w14:paraId="5A9693BB"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TABLE users (</w:t>
            </w:r>
          </w:p>
          <w:p w14:paraId="5DAE42A6"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user_id SERIAL PRIMARY KEY,</w:t>
            </w:r>
          </w:p>
          <w:p w14:paraId="013FD2B8"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username VARCHAR(255) NOT NULL UNIQUE,</w:t>
            </w:r>
          </w:p>
          <w:p w14:paraId="08838C5A"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password_hash VARCHAR(255) NOT NULL,</w:t>
            </w:r>
          </w:p>
          <w:p w14:paraId="39AC125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role_name VARCHAR(255) NOT NULL</w:t>
            </w:r>
          </w:p>
          <w:p w14:paraId="1947868E"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w:t>
            </w:r>
          </w:p>
          <w:p w14:paraId="6801BE90" w14:textId="77777777" w:rsidR="009B27BE" w:rsidRPr="009B27BE" w:rsidRDefault="009B27BE" w:rsidP="009B27BE">
            <w:pPr>
              <w:spacing w:after="360"/>
              <w:contextualSpacing/>
              <w:rPr>
                <w:rFonts w:ascii="Courier New" w:hAnsi="Courier New" w:cs="Courier New"/>
                <w:bCs/>
                <w:sz w:val="24"/>
                <w:szCs w:val="24"/>
                <w:lang w:val="en-US"/>
              </w:rPr>
            </w:pPr>
          </w:p>
          <w:p w14:paraId="25F8975F"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Создание</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таблицы</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Лайки</w:t>
            </w:r>
            <w:r w:rsidRPr="009B27BE">
              <w:rPr>
                <w:rFonts w:ascii="Courier New" w:hAnsi="Courier New" w:cs="Courier New"/>
                <w:bCs/>
                <w:sz w:val="24"/>
                <w:szCs w:val="24"/>
                <w:lang w:val="en-US"/>
              </w:rPr>
              <w:t>"</w:t>
            </w:r>
          </w:p>
          <w:p w14:paraId="4CD3D10E"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TABLE likes (</w:t>
            </w:r>
          </w:p>
          <w:p w14:paraId="7507F31B"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like_id SERIAL PRIMARY KEY,</w:t>
            </w:r>
          </w:p>
          <w:p w14:paraId="4D0637A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user_id INT NOT NULL,</w:t>
            </w:r>
          </w:p>
          <w:p w14:paraId="02923B1F"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song_id INT NOT NULL,</w:t>
            </w:r>
          </w:p>
          <w:p w14:paraId="3EF2B6E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FOREIGN KEY (user_id) REFERENCES users(user_id),</w:t>
            </w:r>
          </w:p>
          <w:p w14:paraId="005EAC70"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FOREIGN KEY (song_id) REFERENCES songs(song_id) ON DELETE CASCADE</w:t>
            </w:r>
          </w:p>
          <w:p w14:paraId="4B09EEDF"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lastRenderedPageBreak/>
              <w:t>);</w:t>
            </w:r>
          </w:p>
          <w:p w14:paraId="571DC4F7" w14:textId="77777777" w:rsidR="009B27BE" w:rsidRPr="009B27BE" w:rsidRDefault="009B27BE" w:rsidP="009B27BE">
            <w:pPr>
              <w:spacing w:after="360"/>
              <w:contextualSpacing/>
              <w:rPr>
                <w:rFonts w:ascii="Courier New" w:hAnsi="Courier New" w:cs="Courier New"/>
                <w:bCs/>
                <w:sz w:val="24"/>
                <w:szCs w:val="24"/>
                <w:lang w:val="en-US"/>
              </w:rPr>
            </w:pPr>
          </w:p>
          <w:p w14:paraId="2C1A2BC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Создание</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таблицы</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Плейлисты</w:t>
            </w:r>
            <w:r w:rsidRPr="009B27BE">
              <w:rPr>
                <w:rFonts w:ascii="Courier New" w:hAnsi="Courier New" w:cs="Courier New"/>
                <w:bCs/>
                <w:sz w:val="24"/>
                <w:szCs w:val="24"/>
                <w:lang w:val="en-US"/>
              </w:rPr>
              <w:t>"</w:t>
            </w:r>
          </w:p>
          <w:p w14:paraId="030EF273"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TABLE playlists (</w:t>
            </w:r>
          </w:p>
          <w:p w14:paraId="6F77E83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playlist_id SERIAL PRIMARY KEY,</w:t>
            </w:r>
          </w:p>
          <w:p w14:paraId="66154A6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user_id INT NOT NULL,</w:t>
            </w:r>
          </w:p>
          <w:p w14:paraId="59D4EF1E"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title VARCHAR(255) NOT NULL,</w:t>
            </w:r>
          </w:p>
          <w:p w14:paraId="58E64297"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descriprion VARCHAR(255),</w:t>
            </w:r>
          </w:p>
          <w:p w14:paraId="14957BE4"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image_playlist VARCHAR(255),</w:t>
            </w:r>
          </w:p>
          <w:p w14:paraId="45BE95E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FOREIGN KEY (user_id) REFERENCES users(user_id) ON DELETE CASCADE</w:t>
            </w:r>
          </w:p>
          <w:p w14:paraId="3B8A4C23"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w:t>
            </w:r>
          </w:p>
          <w:p w14:paraId="4397A68B" w14:textId="77777777" w:rsidR="009B27BE" w:rsidRPr="009B27BE" w:rsidRDefault="009B27BE" w:rsidP="009B27BE">
            <w:pPr>
              <w:spacing w:after="360"/>
              <w:contextualSpacing/>
              <w:rPr>
                <w:rFonts w:ascii="Courier New" w:hAnsi="Courier New" w:cs="Courier New"/>
                <w:bCs/>
                <w:sz w:val="24"/>
                <w:szCs w:val="24"/>
                <w:lang w:val="en-US"/>
              </w:rPr>
            </w:pPr>
          </w:p>
          <w:p w14:paraId="2BDCF57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Создание</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таблицы</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Состав</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плейлиста</w:t>
            </w:r>
            <w:r w:rsidRPr="009B27BE">
              <w:rPr>
                <w:rFonts w:ascii="Courier New" w:hAnsi="Courier New" w:cs="Courier New"/>
                <w:bCs/>
                <w:sz w:val="24"/>
                <w:szCs w:val="24"/>
                <w:lang w:val="en-US"/>
              </w:rPr>
              <w:t>"</w:t>
            </w:r>
          </w:p>
          <w:p w14:paraId="56C0CCD0"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TABLE playlist_songs (</w:t>
            </w:r>
          </w:p>
          <w:p w14:paraId="3D7E1C75"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playlist_song_id SERIAL PRIMARY KEY,</w:t>
            </w:r>
          </w:p>
          <w:p w14:paraId="2A1686A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playlist_id INT NOT NULL,</w:t>
            </w:r>
          </w:p>
          <w:p w14:paraId="3D3784F6"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song_id INT NOT NULL,</w:t>
            </w:r>
          </w:p>
          <w:p w14:paraId="15F4AD3B"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FOREIGN KEY (playlist_id) REFERENCES playlists(playlist_id) ON DELETE CASCADE,</w:t>
            </w:r>
          </w:p>
          <w:p w14:paraId="66A67E6F"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FOREIGN KEY (song_id) REFERENCES songs(song_id) ON DELETE CASCADE</w:t>
            </w:r>
          </w:p>
          <w:p w14:paraId="1C4D458A"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w:t>
            </w:r>
          </w:p>
          <w:p w14:paraId="5B71711C" w14:textId="77777777" w:rsidR="009B27BE" w:rsidRPr="009B27BE" w:rsidRDefault="009B27BE" w:rsidP="009B27BE">
            <w:pPr>
              <w:spacing w:after="360"/>
              <w:contextualSpacing/>
              <w:rPr>
                <w:rFonts w:ascii="Courier New" w:hAnsi="Courier New" w:cs="Courier New"/>
                <w:bCs/>
                <w:sz w:val="24"/>
                <w:szCs w:val="24"/>
              </w:rPr>
            </w:pPr>
          </w:p>
          <w:p w14:paraId="2A0D1EEF"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 Создание таблицы "Сообщества по жанрам"</w:t>
            </w:r>
          </w:p>
          <w:p w14:paraId="54686F8B"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TABLE genre_communities (</w:t>
            </w:r>
          </w:p>
          <w:p w14:paraId="458C1497"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community_id SERIAL PRIMARY KEY,</w:t>
            </w:r>
          </w:p>
          <w:p w14:paraId="29FED0AE"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genre_name VARCHAR(255) NOT NULL,</w:t>
            </w:r>
          </w:p>
          <w:p w14:paraId="2F98654D"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community_name VARCHAR(255) NOT NULL,</w:t>
            </w:r>
          </w:p>
          <w:p w14:paraId="0472F665"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community_description VARCHAR(255) NOT NULL,</w:t>
            </w:r>
          </w:p>
          <w:p w14:paraId="496335BE"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image_community VARCHAR(255) NOT NULL</w:t>
            </w:r>
          </w:p>
          <w:p w14:paraId="7E118493"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w:t>
            </w:r>
          </w:p>
          <w:p w14:paraId="0117F158" w14:textId="77777777" w:rsidR="009B27BE" w:rsidRPr="009B27BE" w:rsidRDefault="009B27BE" w:rsidP="009B27BE">
            <w:pPr>
              <w:spacing w:after="360"/>
              <w:contextualSpacing/>
              <w:rPr>
                <w:rFonts w:ascii="Courier New" w:hAnsi="Courier New" w:cs="Courier New"/>
                <w:bCs/>
                <w:sz w:val="24"/>
                <w:szCs w:val="24"/>
                <w:lang w:val="en-US"/>
              </w:rPr>
            </w:pPr>
          </w:p>
          <w:p w14:paraId="0E926CDA"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Создание</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таблицы</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Участники</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сообществ</w:t>
            </w:r>
            <w:r w:rsidRPr="009B27BE">
              <w:rPr>
                <w:rFonts w:ascii="Courier New" w:hAnsi="Courier New" w:cs="Courier New"/>
                <w:bCs/>
                <w:sz w:val="24"/>
                <w:szCs w:val="24"/>
                <w:lang w:val="en-US"/>
              </w:rPr>
              <w:t>"</w:t>
            </w:r>
          </w:p>
          <w:p w14:paraId="22669D4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TABLE community_members (</w:t>
            </w:r>
          </w:p>
          <w:p w14:paraId="55AD312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community_member_id SERIAL PRIMARY KEY,</w:t>
            </w:r>
          </w:p>
          <w:p w14:paraId="7042B03D"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community_id INT NOT NULL,</w:t>
            </w:r>
          </w:p>
          <w:p w14:paraId="4970163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user_id INT NOT NULL,</w:t>
            </w:r>
          </w:p>
          <w:p w14:paraId="6C11E23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FOREIGN KEY (community_id) REFERENCES genre_communities(community_id) ON DELETE CASCADE,</w:t>
            </w:r>
          </w:p>
          <w:p w14:paraId="05208A2A"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FOREIGN KEY (user_id) REFERENCES users(user_id)</w:t>
            </w:r>
          </w:p>
          <w:p w14:paraId="4C611EA3"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w:t>
            </w:r>
          </w:p>
          <w:p w14:paraId="44E12197" w14:textId="77777777" w:rsidR="009B27BE" w:rsidRPr="009B27BE" w:rsidRDefault="009B27BE" w:rsidP="009B27BE">
            <w:pPr>
              <w:spacing w:after="360"/>
              <w:contextualSpacing/>
              <w:rPr>
                <w:rFonts w:ascii="Courier New" w:hAnsi="Courier New" w:cs="Courier New"/>
                <w:bCs/>
                <w:sz w:val="24"/>
                <w:szCs w:val="24"/>
                <w:lang w:val="en-US"/>
              </w:rPr>
            </w:pPr>
          </w:p>
          <w:p w14:paraId="0BD2778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TABLE artist_descriptions (</w:t>
            </w:r>
          </w:p>
          <w:p w14:paraId="2440F99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description_id SERIAL PRIMARY KEY,</w:t>
            </w:r>
          </w:p>
          <w:p w14:paraId="6BB41DD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artist_id INT NOT NULL,</w:t>
            </w:r>
          </w:p>
          <w:p w14:paraId="77EA01AB"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birth_date DATE NOT NULL,</w:t>
            </w:r>
          </w:p>
          <w:p w14:paraId="674EF66E"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artist_info TEXT,</w:t>
            </w:r>
          </w:p>
          <w:p w14:paraId="5B50B6C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popular_album VARCHAR(255),</w:t>
            </w:r>
          </w:p>
          <w:p w14:paraId="42818BF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listeners_count INT,</w:t>
            </w:r>
          </w:p>
          <w:p w14:paraId="7EE39D74"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FOREIGN KEY (artist_id) REFERENCES artists(artist_id)</w:t>
            </w:r>
          </w:p>
          <w:p w14:paraId="7D1C6EB6"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w:t>
            </w:r>
          </w:p>
          <w:p w14:paraId="46D03AD2" w14:textId="77777777" w:rsidR="009B27BE" w:rsidRPr="009B27BE" w:rsidRDefault="009B27BE" w:rsidP="009B27BE">
            <w:pPr>
              <w:spacing w:after="360"/>
              <w:contextualSpacing/>
              <w:rPr>
                <w:rFonts w:ascii="Courier New" w:hAnsi="Courier New" w:cs="Courier New"/>
                <w:bCs/>
                <w:sz w:val="24"/>
                <w:szCs w:val="24"/>
              </w:rPr>
            </w:pPr>
          </w:p>
          <w:p w14:paraId="3D6D6A1F"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lastRenderedPageBreak/>
              <w:t>-- Удаление таблицы "Сообщества по жанрам"</w:t>
            </w:r>
          </w:p>
          <w:p w14:paraId="298D0D5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DROP TABLE IF EXISTS genre_communities CASCADE;</w:t>
            </w:r>
          </w:p>
          <w:p w14:paraId="23449F0A" w14:textId="77777777" w:rsidR="009B27BE" w:rsidRPr="009B27BE" w:rsidRDefault="009B27BE" w:rsidP="009B27BE">
            <w:pPr>
              <w:spacing w:after="360"/>
              <w:contextualSpacing/>
              <w:rPr>
                <w:rFonts w:ascii="Courier New" w:hAnsi="Courier New" w:cs="Courier New"/>
                <w:bCs/>
                <w:sz w:val="24"/>
                <w:szCs w:val="24"/>
                <w:lang w:val="en-US"/>
              </w:rPr>
            </w:pPr>
          </w:p>
          <w:p w14:paraId="1A960878"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Удаление</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таблицы</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Участники</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сообществ</w:t>
            </w:r>
            <w:r w:rsidRPr="009B27BE">
              <w:rPr>
                <w:rFonts w:ascii="Courier New" w:hAnsi="Courier New" w:cs="Courier New"/>
                <w:bCs/>
                <w:sz w:val="24"/>
                <w:szCs w:val="24"/>
                <w:lang w:val="en-US"/>
              </w:rPr>
              <w:t>"</w:t>
            </w:r>
          </w:p>
          <w:p w14:paraId="08CFA22A"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DROP TABLE IF EXISTS community_members CASCADE;</w:t>
            </w:r>
          </w:p>
          <w:p w14:paraId="208CCC13" w14:textId="77777777" w:rsidR="009B27BE" w:rsidRPr="009B27BE" w:rsidRDefault="009B27BE" w:rsidP="009B27BE">
            <w:pPr>
              <w:spacing w:after="360"/>
              <w:contextualSpacing/>
              <w:rPr>
                <w:rFonts w:ascii="Courier New" w:hAnsi="Courier New" w:cs="Courier New"/>
                <w:bCs/>
                <w:sz w:val="24"/>
                <w:szCs w:val="24"/>
                <w:lang w:val="en-US"/>
              </w:rPr>
            </w:pPr>
          </w:p>
          <w:p w14:paraId="547DABD3"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Удаление</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таблицы</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Лайки</w:t>
            </w:r>
            <w:r w:rsidRPr="009B27BE">
              <w:rPr>
                <w:rFonts w:ascii="Courier New" w:hAnsi="Courier New" w:cs="Courier New"/>
                <w:bCs/>
                <w:sz w:val="24"/>
                <w:szCs w:val="24"/>
                <w:lang w:val="en-US"/>
              </w:rPr>
              <w:t>"</w:t>
            </w:r>
          </w:p>
          <w:p w14:paraId="74359CF5"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DROP TABLE IF EXISTS likes CASCADE;</w:t>
            </w:r>
          </w:p>
          <w:p w14:paraId="47D36501" w14:textId="77777777" w:rsidR="009B27BE" w:rsidRPr="009B27BE" w:rsidRDefault="009B27BE" w:rsidP="009B27BE">
            <w:pPr>
              <w:spacing w:after="360"/>
              <w:contextualSpacing/>
              <w:rPr>
                <w:rFonts w:ascii="Courier New" w:hAnsi="Courier New" w:cs="Courier New"/>
                <w:bCs/>
                <w:sz w:val="24"/>
                <w:szCs w:val="24"/>
                <w:lang w:val="en-US"/>
              </w:rPr>
            </w:pPr>
          </w:p>
          <w:p w14:paraId="13D6B6E6"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Удаление</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таблицы</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Состав</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плейлиста</w:t>
            </w:r>
            <w:r w:rsidRPr="009B27BE">
              <w:rPr>
                <w:rFonts w:ascii="Courier New" w:hAnsi="Courier New" w:cs="Courier New"/>
                <w:bCs/>
                <w:sz w:val="24"/>
                <w:szCs w:val="24"/>
                <w:lang w:val="en-US"/>
              </w:rPr>
              <w:t>"</w:t>
            </w:r>
          </w:p>
          <w:p w14:paraId="2F335FB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DROP TABLE IF EXISTS playlist_songs CASCADE;</w:t>
            </w:r>
          </w:p>
          <w:p w14:paraId="60EC8264" w14:textId="77777777" w:rsidR="009B27BE" w:rsidRPr="009B27BE" w:rsidRDefault="009B27BE" w:rsidP="009B27BE">
            <w:pPr>
              <w:spacing w:after="360"/>
              <w:contextualSpacing/>
              <w:rPr>
                <w:rFonts w:ascii="Courier New" w:hAnsi="Courier New" w:cs="Courier New"/>
                <w:bCs/>
                <w:sz w:val="24"/>
                <w:szCs w:val="24"/>
                <w:lang w:val="en-US"/>
              </w:rPr>
            </w:pPr>
          </w:p>
          <w:p w14:paraId="6C532106"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Удаление</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таблицы</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Плейлисты</w:t>
            </w:r>
            <w:r w:rsidRPr="009B27BE">
              <w:rPr>
                <w:rFonts w:ascii="Courier New" w:hAnsi="Courier New" w:cs="Courier New"/>
                <w:bCs/>
                <w:sz w:val="24"/>
                <w:szCs w:val="24"/>
                <w:lang w:val="en-US"/>
              </w:rPr>
              <w:t>"</w:t>
            </w:r>
          </w:p>
          <w:p w14:paraId="4C26D632"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DROP TABLE IF EXISTS playlists CASCADE;</w:t>
            </w:r>
          </w:p>
          <w:p w14:paraId="08F40F1D" w14:textId="77777777" w:rsidR="009B27BE" w:rsidRPr="009B27BE" w:rsidRDefault="009B27BE" w:rsidP="009B27BE">
            <w:pPr>
              <w:spacing w:after="360"/>
              <w:contextualSpacing/>
              <w:rPr>
                <w:rFonts w:ascii="Courier New" w:hAnsi="Courier New" w:cs="Courier New"/>
                <w:bCs/>
                <w:sz w:val="24"/>
                <w:szCs w:val="24"/>
                <w:lang w:val="en-US"/>
              </w:rPr>
            </w:pPr>
          </w:p>
          <w:p w14:paraId="15F481F0"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 Удаление таблицы "Связь песен и исполнителей"</w:t>
            </w:r>
          </w:p>
          <w:p w14:paraId="602982B7"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DROP TABLE IF EXISTS song_artists CASCADE;</w:t>
            </w:r>
          </w:p>
          <w:p w14:paraId="33889EF7" w14:textId="77777777" w:rsidR="009B27BE" w:rsidRPr="009B27BE" w:rsidRDefault="009B27BE" w:rsidP="009B27BE">
            <w:pPr>
              <w:spacing w:after="360"/>
              <w:contextualSpacing/>
              <w:rPr>
                <w:rFonts w:ascii="Courier New" w:hAnsi="Courier New" w:cs="Courier New"/>
                <w:bCs/>
                <w:sz w:val="24"/>
                <w:szCs w:val="24"/>
                <w:lang w:val="en-US"/>
              </w:rPr>
            </w:pPr>
          </w:p>
          <w:p w14:paraId="1B474692"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Удаление</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таблицы</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Песни</w:t>
            </w:r>
            <w:r w:rsidRPr="009B27BE">
              <w:rPr>
                <w:rFonts w:ascii="Courier New" w:hAnsi="Courier New" w:cs="Courier New"/>
                <w:bCs/>
                <w:sz w:val="24"/>
                <w:szCs w:val="24"/>
                <w:lang w:val="en-US"/>
              </w:rPr>
              <w:t>"</w:t>
            </w:r>
          </w:p>
          <w:p w14:paraId="5C99F022" w14:textId="224F988C"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DROP</w:t>
            </w:r>
            <w:r>
              <w:rPr>
                <w:rFonts w:ascii="Courier New" w:hAnsi="Courier New" w:cs="Courier New"/>
                <w:bCs/>
                <w:sz w:val="24"/>
                <w:szCs w:val="24"/>
                <w:lang w:val="en-US"/>
              </w:rPr>
              <w:t xml:space="preserve"> TABLE IF EXISTS songs CASCADE;</w:t>
            </w:r>
          </w:p>
          <w:p w14:paraId="189E259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Удаление</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таблицы</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Исполнители</w:t>
            </w:r>
            <w:r w:rsidRPr="009B27BE">
              <w:rPr>
                <w:rFonts w:ascii="Courier New" w:hAnsi="Courier New" w:cs="Courier New"/>
                <w:bCs/>
                <w:sz w:val="24"/>
                <w:szCs w:val="24"/>
                <w:lang w:val="en-US"/>
              </w:rPr>
              <w:t>"</w:t>
            </w:r>
          </w:p>
          <w:p w14:paraId="432B2F6D" w14:textId="16808DA2"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DROP TABLE IF EXISTS ar</w:t>
            </w:r>
            <w:r>
              <w:rPr>
                <w:rFonts w:ascii="Courier New" w:hAnsi="Courier New" w:cs="Courier New"/>
                <w:bCs/>
                <w:sz w:val="24"/>
                <w:szCs w:val="24"/>
                <w:lang w:val="en-US"/>
              </w:rPr>
              <w:t>tists CASCADE;</w:t>
            </w:r>
          </w:p>
          <w:p w14:paraId="6AC747AE" w14:textId="77777777" w:rsidR="009B27BE" w:rsidRPr="00E57BEB" w:rsidRDefault="009B27BE" w:rsidP="009B27BE">
            <w:pPr>
              <w:spacing w:after="360"/>
              <w:contextualSpacing/>
              <w:rPr>
                <w:rFonts w:ascii="Courier New" w:hAnsi="Courier New" w:cs="Courier New"/>
                <w:bCs/>
                <w:sz w:val="24"/>
                <w:szCs w:val="24"/>
                <w:lang w:val="en-US"/>
              </w:rPr>
            </w:pPr>
            <w:r w:rsidRPr="00E57BEB">
              <w:rPr>
                <w:rFonts w:ascii="Courier New" w:hAnsi="Courier New" w:cs="Courier New"/>
                <w:bCs/>
                <w:sz w:val="24"/>
                <w:szCs w:val="24"/>
                <w:lang w:val="en-US"/>
              </w:rPr>
              <w:t xml:space="preserve">-- </w:t>
            </w:r>
            <w:r w:rsidRPr="009B27BE">
              <w:rPr>
                <w:rFonts w:ascii="Courier New" w:hAnsi="Courier New" w:cs="Courier New"/>
                <w:bCs/>
                <w:sz w:val="24"/>
                <w:szCs w:val="24"/>
              </w:rPr>
              <w:t>Удаление</w:t>
            </w:r>
            <w:r w:rsidRPr="00E57BEB">
              <w:rPr>
                <w:rFonts w:ascii="Courier New" w:hAnsi="Courier New" w:cs="Courier New"/>
                <w:bCs/>
                <w:sz w:val="24"/>
                <w:szCs w:val="24"/>
                <w:lang w:val="en-US"/>
              </w:rPr>
              <w:t xml:space="preserve"> </w:t>
            </w:r>
            <w:r w:rsidRPr="009B27BE">
              <w:rPr>
                <w:rFonts w:ascii="Courier New" w:hAnsi="Courier New" w:cs="Courier New"/>
                <w:bCs/>
                <w:sz w:val="24"/>
                <w:szCs w:val="24"/>
              </w:rPr>
              <w:t>таблицы</w:t>
            </w:r>
            <w:r w:rsidRPr="00E57BEB">
              <w:rPr>
                <w:rFonts w:ascii="Courier New" w:hAnsi="Courier New" w:cs="Courier New"/>
                <w:bCs/>
                <w:sz w:val="24"/>
                <w:szCs w:val="24"/>
                <w:lang w:val="en-US"/>
              </w:rPr>
              <w:t xml:space="preserve"> "</w:t>
            </w:r>
            <w:r w:rsidRPr="009B27BE">
              <w:rPr>
                <w:rFonts w:ascii="Courier New" w:hAnsi="Courier New" w:cs="Courier New"/>
                <w:bCs/>
                <w:sz w:val="24"/>
                <w:szCs w:val="24"/>
              </w:rPr>
              <w:t>Описания</w:t>
            </w:r>
            <w:r w:rsidRPr="00E57BEB">
              <w:rPr>
                <w:rFonts w:ascii="Courier New" w:hAnsi="Courier New" w:cs="Courier New"/>
                <w:bCs/>
                <w:sz w:val="24"/>
                <w:szCs w:val="24"/>
                <w:lang w:val="en-US"/>
              </w:rPr>
              <w:t xml:space="preserve"> </w:t>
            </w:r>
            <w:r w:rsidRPr="009B27BE">
              <w:rPr>
                <w:rFonts w:ascii="Courier New" w:hAnsi="Courier New" w:cs="Courier New"/>
                <w:bCs/>
                <w:sz w:val="24"/>
                <w:szCs w:val="24"/>
              </w:rPr>
              <w:t>исполнителей</w:t>
            </w:r>
            <w:r w:rsidRPr="00E57BEB">
              <w:rPr>
                <w:rFonts w:ascii="Courier New" w:hAnsi="Courier New" w:cs="Courier New"/>
                <w:bCs/>
                <w:sz w:val="24"/>
                <w:szCs w:val="24"/>
                <w:lang w:val="en-US"/>
              </w:rPr>
              <w:t>"</w:t>
            </w:r>
          </w:p>
          <w:p w14:paraId="7A15CB4E" w14:textId="77777777" w:rsidR="009B27BE" w:rsidRPr="00E57BEB" w:rsidRDefault="009B27BE" w:rsidP="009B27BE">
            <w:pPr>
              <w:spacing w:after="360"/>
              <w:contextualSpacing/>
              <w:rPr>
                <w:rFonts w:ascii="Courier New" w:hAnsi="Courier New" w:cs="Courier New"/>
                <w:bCs/>
                <w:sz w:val="24"/>
                <w:szCs w:val="24"/>
                <w:lang w:val="en-US"/>
              </w:rPr>
            </w:pPr>
            <w:r w:rsidRPr="00E57BEB">
              <w:rPr>
                <w:rFonts w:ascii="Courier New" w:hAnsi="Courier New" w:cs="Courier New"/>
                <w:bCs/>
                <w:sz w:val="24"/>
                <w:szCs w:val="24"/>
                <w:lang w:val="en-US"/>
              </w:rPr>
              <w:t>DROP TABLE IF EXISTS artist_descriptions;</w:t>
            </w:r>
          </w:p>
          <w:p w14:paraId="42F68806" w14:textId="31255B29" w:rsidR="009B27BE" w:rsidRPr="009B27BE" w:rsidRDefault="009B27BE" w:rsidP="009B27BE">
            <w:pPr>
              <w:spacing w:after="360"/>
              <w:contextualSpacing/>
              <w:rPr>
                <w:b/>
                <w:bCs/>
                <w:lang w:val="en-US"/>
              </w:rPr>
            </w:pPr>
            <w:r w:rsidRPr="009B27BE">
              <w:rPr>
                <w:rFonts w:ascii="Courier New" w:hAnsi="Courier New" w:cs="Courier New"/>
                <w:bCs/>
                <w:sz w:val="24"/>
                <w:szCs w:val="24"/>
                <w:lang w:val="en-US"/>
              </w:rPr>
              <w:t>DROP TABLE IF EXISTS users;</w:t>
            </w:r>
          </w:p>
        </w:tc>
      </w:tr>
    </w:tbl>
    <w:p w14:paraId="5CDA0D37" w14:textId="438989EE" w:rsidR="006D09A8" w:rsidRPr="00E57BEB" w:rsidRDefault="006D09A8" w:rsidP="006D09A8">
      <w:pPr>
        <w:spacing w:after="280"/>
        <w:jc w:val="center"/>
        <w:rPr>
          <w:ins w:id="1005" w:author="Учетная запись Майкрософт" w:date="2024-12-17T15:02:00Z"/>
        </w:rPr>
      </w:pPr>
      <w:ins w:id="1006" w:author="Учетная запись Майкрософт" w:date="2024-12-17T15:02:00Z">
        <w:r>
          <w:lastRenderedPageBreak/>
          <w:t>Листинг А.1 – Создание таблиц</w:t>
        </w:r>
      </w:ins>
    </w:p>
    <w:p w14:paraId="502DBF43" w14:textId="1611F7EB" w:rsidR="009B27BE" w:rsidRPr="006D09A8" w:rsidRDefault="009B27BE" w:rsidP="009B27BE">
      <w:pPr>
        <w:spacing w:after="360"/>
        <w:jc w:val="center"/>
        <w:rPr>
          <w:b/>
          <w:bCs/>
          <w:rPrChange w:id="1007" w:author="Учетная запись Майкрософт" w:date="2024-12-17T15:02:00Z">
            <w:rPr>
              <w:b/>
              <w:bCs/>
              <w:lang w:val="en-US"/>
            </w:rPr>
          </w:rPrChange>
        </w:rPr>
      </w:pPr>
    </w:p>
    <w:p w14:paraId="4A60AD0A" w14:textId="77777777" w:rsidR="009B27BE" w:rsidRPr="006D09A8" w:rsidRDefault="009B27BE">
      <w:pPr>
        <w:rPr>
          <w:b/>
          <w:bCs/>
          <w:rPrChange w:id="1008" w:author="Учетная запись Майкрософт" w:date="2024-12-17T15:02:00Z">
            <w:rPr>
              <w:b/>
              <w:bCs/>
              <w:lang w:val="en-US"/>
            </w:rPr>
          </w:rPrChange>
        </w:rPr>
      </w:pPr>
      <w:r w:rsidRPr="006D09A8">
        <w:rPr>
          <w:b/>
          <w:bCs/>
          <w:rPrChange w:id="1009" w:author="Учетная запись Майкрософт" w:date="2024-12-17T15:02:00Z">
            <w:rPr>
              <w:b/>
              <w:bCs/>
              <w:lang w:val="en-US"/>
            </w:rPr>
          </w:rPrChange>
        </w:rPr>
        <w:br w:type="page"/>
      </w:r>
    </w:p>
    <w:p w14:paraId="36D4E978" w14:textId="17ACB1A0" w:rsidR="009B27BE" w:rsidDel="002766B9" w:rsidRDefault="009B27BE">
      <w:pPr>
        <w:pStyle w:val="1"/>
        <w:spacing w:before="360"/>
        <w:jc w:val="center"/>
        <w:rPr>
          <w:del w:id="1010" w:author="Учетная запись Майкрософт" w:date="2024-12-17T15:03:00Z"/>
        </w:rPr>
        <w:pPrChange w:id="1011" w:author="Учетная запись Майкрософт" w:date="2024-12-17T15:04:00Z">
          <w:pPr>
            <w:pStyle w:val="1"/>
            <w:spacing w:before="360" w:after="120"/>
            <w:jc w:val="center"/>
          </w:pPr>
        </w:pPrChange>
      </w:pPr>
      <w:bookmarkStart w:id="1012" w:name="_Toc185345493"/>
      <w:r>
        <w:lastRenderedPageBreak/>
        <w:t>Приложение</w:t>
      </w:r>
      <w:r w:rsidRPr="004448EB">
        <w:t xml:space="preserve"> </w:t>
      </w:r>
      <w:ins w:id="1013" w:author="Учетная запись Майкрософт" w:date="2024-12-17T15:03:00Z">
        <w:r w:rsidR="002766B9">
          <w:t>Б</w:t>
        </w:r>
      </w:ins>
      <w:bookmarkEnd w:id="1012"/>
      <w:del w:id="1014" w:author="Учетная запись Майкрософт" w:date="2024-12-17T15:03:00Z">
        <w:r w:rsidDel="002766B9">
          <w:delText>Г</w:delText>
        </w:r>
      </w:del>
    </w:p>
    <w:p w14:paraId="210D6F32" w14:textId="0F62A0DC" w:rsidR="009B27BE" w:rsidRDefault="009B27BE">
      <w:pPr>
        <w:pStyle w:val="1"/>
        <w:spacing w:before="360"/>
        <w:jc w:val="center"/>
        <w:pPrChange w:id="1015" w:author="Учетная запись Майкрософт" w:date="2024-12-17T15:04:00Z">
          <w:pPr>
            <w:spacing w:after="360"/>
            <w:jc w:val="center"/>
          </w:pPr>
        </w:pPrChange>
      </w:pPr>
      <w:commentRangeStart w:id="1016"/>
      <w:del w:id="1017" w:author="Учетная запись Майкрософт" w:date="2024-12-17T15:03:00Z">
        <w:r w:rsidDel="002766B9">
          <w:delText>Код создания процедуры добавления артиста</w:delText>
        </w:r>
        <w:commentRangeEnd w:id="1016"/>
        <w:r w:rsidR="009D5645" w:rsidDel="002766B9">
          <w:rPr>
            <w:rStyle w:val="afe"/>
          </w:rPr>
          <w:commentReference w:id="1016"/>
        </w:r>
      </w:del>
    </w:p>
    <w:tbl>
      <w:tblPr>
        <w:tblStyle w:val="afd"/>
        <w:tblW w:w="0" w:type="auto"/>
        <w:tblLook w:val="04A0" w:firstRow="1" w:lastRow="0" w:firstColumn="1" w:lastColumn="0" w:noHBand="0" w:noVBand="1"/>
      </w:tblPr>
      <w:tblGrid>
        <w:gridCol w:w="9344"/>
      </w:tblGrid>
      <w:tr w:rsidR="009B27BE" w14:paraId="4DCFC300" w14:textId="77777777" w:rsidTr="009B27BE">
        <w:tc>
          <w:tcPr>
            <w:tcW w:w="9344" w:type="dxa"/>
          </w:tcPr>
          <w:p w14:paraId="77B38AE1"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OR REPLACE PROCEDURE insert_artist(</w:t>
            </w:r>
          </w:p>
          <w:p w14:paraId="3DE3E2DC"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p_artist_name VARCHAR(255),</w:t>
            </w:r>
          </w:p>
          <w:p w14:paraId="6A82D4FB"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p_photo BYTEA,</w:t>
            </w:r>
          </w:p>
          <w:p w14:paraId="383190D4"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p_birth_date DATE,</w:t>
            </w:r>
          </w:p>
          <w:p w14:paraId="608DE137"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p_artist_info TEXT,</w:t>
            </w:r>
          </w:p>
          <w:p w14:paraId="3E05F0C5"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p_popular_album VARCHAR(255),</w:t>
            </w:r>
          </w:p>
          <w:p w14:paraId="04F27DBA"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p_listeners_count INT</w:t>
            </w:r>
          </w:p>
          <w:p w14:paraId="65CDF8F9"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w:t>
            </w:r>
          </w:p>
          <w:p w14:paraId="29D54F56"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LANGUAGE plpgsql</w:t>
            </w:r>
          </w:p>
          <w:p w14:paraId="775158C7"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SECURITY DEFINER</w:t>
            </w:r>
          </w:p>
          <w:p w14:paraId="06C7AF86"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AS $$</w:t>
            </w:r>
          </w:p>
          <w:p w14:paraId="35A56A71"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DECLARE</w:t>
            </w:r>
          </w:p>
          <w:p w14:paraId="25F144D3"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v_artist_id INT;</w:t>
            </w:r>
          </w:p>
          <w:p w14:paraId="33EA08FA" w14:textId="77777777" w:rsidR="009B27BE" w:rsidRPr="009B27BE" w:rsidRDefault="009B27BE" w:rsidP="009B27BE">
            <w:pPr>
              <w:contextualSpacing/>
              <w:rPr>
                <w:rFonts w:ascii="Courier New" w:hAnsi="Courier New" w:cs="Courier New"/>
                <w:bCs/>
                <w:sz w:val="24"/>
                <w:szCs w:val="24"/>
              </w:rPr>
            </w:pPr>
            <w:r w:rsidRPr="009B27BE">
              <w:rPr>
                <w:rFonts w:ascii="Courier New" w:hAnsi="Courier New" w:cs="Courier New"/>
                <w:bCs/>
                <w:sz w:val="24"/>
                <w:szCs w:val="24"/>
                <w:lang w:val="en-US"/>
              </w:rPr>
              <w:t>BEGIN</w:t>
            </w:r>
          </w:p>
          <w:p w14:paraId="34672CBF" w14:textId="77777777" w:rsidR="009B27BE" w:rsidRPr="009B27BE" w:rsidRDefault="009B27BE" w:rsidP="009B27BE">
            <w:pPr>
              <w:contextualSpacing/>
              <w:rPr>
                <w:rFonts w:ascii="Courier New" w:hAnsi="Courier New" w:cs="Courier New"/>
                <w:bCs/>
                <w:sz w:val="24"/>
                <w:szCs w:val="24"/>
              </w:rPr>
            </w:pPr>
            <w:r w:rsidRPr="009B27BE">
              <w:rPr>
                <w:rFonts w:ascii="Courier New" w:hAnsi="Courier New" w:cs="Courier New"/>
                <w:bCs/>
                <w:sz w:val="24"/>
                <w:szCs w:val="24"/>
              </w:rPr>
              <w:t xml:space="preserve">    -- Проверка наличия артиста с таким же именем</w:t>
            </w:r>
          </w:p>
          <w:p w14:paraId="752C71A0"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rPr>
              <w:t xml:space="preserve">    </w:t>
            </w:r>
            <w:r w:rsidRPr="009B27BE">
              <w:rPr>
                <w:rFonts w:ascii="Courier New" w:hAnsi="Courier New" w:cs="Courier New"/>
                <w:bCs/>
                <w:sz w:val="24"/>
                <w:szCs w:val="24"/>
                <w:lang w:val="en-US"/>
              </w:rPr>
              <w:t>IF EXISTS (SELECT 1 FROM artists WHERE artist_name = p_artist_name) THEN</w:t>
            </w:r>
          </w:p>
          <w:p w14:paraId="451009F3" w14:textId="77777777" w:rsidR="009B27BE" w:rsidRPr="009B27BE" w:rsidRDefault="009B27BE" w:rsidP="009B27BE">
            <w:pPr>
              <w:contextualSpacing/>
              <w:rPr>
                <w:rFonts w:ascii="Courier New" w:hAnsi="Courier New" w:cs="Courier New"/>
                <w:bCs/>
                <w:sz w:val="24"/>
                <w:szCs w:val="24"/>
              </w:rPr>
            </w:pPr>
            <w:r w:rsidRPr="009B27BE">
              <w:rPr>
                <w:rFonts w:ascii="Courier New" w:hAnsi="Courier New" w:cs="Courier New"/>
                <w:bCs/>
                <w:sz w:val="24"/>
                <w:szCs w:val="24"/>
                <w:lang w:val="en-US"/>
              </w:rPr>
              <w:t xml:space="preserve">         RAISE</w:t>
            </w:r>
            <w:r w:rsidRPr="009B27BE">
              <w:rPr>
                <w:rFonts w:ascii="Courier New" w:hAnsi="Courier New" w:cs="Courier New"/>
                <w:bCs/>
                <w:sz w:val="24"/>
                <w:szCs w:val="24"/>
              </w:rPr>
              <w:t xml:space="preserve"> </w:t>
            </w:r>
            <w:r w:rsidRPr="009B27BE">
              <w:rPr>
                <w:rFonts w:ascii="Courier New" w:hAnsi="Courier New" w:cs="Courier New"/>
                <w:bCs/>
                <w:sz w:val="24"/>
                <w:szCs w:val="24"/>
                <w:lang w:val="en-US"/>
              </w:rPr>
              <w:t>NOTICE</w:t>
            </w:r>
            <w:r w:rsidRPr="009B27BE">
              <w:rPr>
                <w:rFonts w:ascii="Courier New" w:hAnsi="Courier New" w:cs="Courier New"/>
                <w:bCs/>
                <w:sz w:val="24"/>
                <w:szCs w:val="24"/>
              </w:rPr>
              <w:t xml:space="preserve"> 'Артист с именем % уже существует', </w:t>
            </w:r>
            <w:r w:rsidRPr="009B27BE">
              <w:rPr>
                <w:rFonts w:ascii="Courier New" w:hAnsi="Courier New" w:cs="Courier New"/>
                <w:bCs/>
                <w:sz w:val="24"/>
                <w:szCs w:val="24"/>
                <w:lang w:val="en-US"/>
              </w:rPr>
              <w:t>p</w:t>
            </w:r>
            <w:r w:rsidRPr="009B27BE">
              <w:rPr>
                <w:rFonts w:ascii="Courier New" w:hAnsi="Courier New" w:cs="Courier New"/>
                <w:bCs/>
                <w:sz w:val="24"/>
                <w:szCs w:val="24"/>
              </w:rPr>
              <w:t>_</w:t>
            </w:r>
            <w:r w:rsidRPr="009B27BE">
              <w:rPr>
                <w:rFonts w:ascii="Courier New" w:hAnsi="Courier New" w:cs="Courier New"/>
                <w:bCs/>
                <w:sz w:val="24"/>
                <w:szCs w:val="24"/>
                <w:lang w:val="en-US"/>
              </w:rPr>
              <w:t>artist</w:t>
            </w:r>
            <w:r w:rsidRPr="009B27BE">
              <w:rPr>
                <w:rFonts w:ascii="Courier New" w:hAnsi="Courier New" w:cs="Courier New"/>
                <w:bCs/>
                <w:sz w:val="24"/>
                <w:szCs w:val="24"/>
              </w:rPr>
              <w:t>_</w:t>
            </w:r>
            <w:r w:rsidRPr="009B27BE">
              <w:rPr>
                <w:rFonts w:ascii="Courier New" w:hAnsi="Courier New" w:cs="Courier New"/>
                <w:bCs/>
                <w:sz w:val="24"/>
                <w:szCs w:val="24"/>
                <w:lang w:val="en-US"/>
              </w:rPr>
              <w:t>name</w:t>
            </w:r>
            <w:r w:rsidRPr="009B27BE">
              <w:rPr>
                <w:rFonts w:ascii="Courier New" w:hAnsi="Courier New" w:cs="Courier New"/>
                <w:bCs/>
                <w:sz w:val="24"/>
                <w:szCs w:val="24"/>
              </w:rPr>
              <w:t>;</w:t>
            </w:r>
          </w:p>
          <w:p w14:paraId="135A8ED0" w14:textId="77777777" w:rsidR="009B27BE" w:rsidRPr="00E57BEB" w:rsidRDefault="009B27BE" w:rsidP="009B27BE">
            <w:pPr>
              <w:contextualSpacing/>
              <w:rPr>
                <w:rFonts w:ascii="Courier New" w:hAnsi="Courier New" w:cs="Courier New"/>
                <w:bCs/>
                <w:sz w:val="24"/>
                <w:szCs w:val="24"/>
              </w:rPr>
            </w:pPr>
            <w:r w:rsidRPr="009B27BE">
              <w:rPr>
                <w:rFonts w:ascii="Courier New" w:hAnsi="Courier New" w:cs="Courier New"/>
                <w:bCs/>
                <w:sz w:val="24"/>
                <w:szCs w:val="24"/>
              </w:rPr>
              <w:t xml:space="preserve">    </w:t>
            </w:r>
            <w:r w:rsidRPr="009B27BE">
              <w:rPr>
                <w:rFonts w:ascii="Courier New" w:hAnsi="Courier New" w:cs="Courier New"/>
                <w:bCs/>
                <w:sz w:val="24"/>
                <w:szCs w:val="24"/>
                <w:lang w:val="en-US"/>
              </w:rPr>
              <w:t>ELSE</w:t>
            </w:r>
          </w:p>
          <w:p w14:paraId="14258BBF" w14:textId="77777777" w:rsidR="009B27BE" w:rsidRPr="00E57BEB" w:rsidRDefault="009B27BE" w:rsidP="009B27BE">
            <w:pPr>
              <w:contextualSpacing/>
              <w:rPr>
                <w:rFonts w:ascii="Courier New" w:hAnsi="Courier New" w:cs="Courier New"/>
                <w:bCs/>
                <w:sz w:val="24"/>
                <w:szCs w:val="24"/>
              </w:rPr>
            </w:pPr>
            <w:r w:rsidRPr="00E57BEB">
              <w:rPr>
                <w:rFonts w:ascii="Courier New" w:hAnsi="Courier New" w:cs="Courier New"/>
                <w:bCs/>
                <w:sz w:val="24"/>
                <w:szCs w:val="24"/>
              </w:rPr>
              <w:t xml:space="preserve">        -- Вставка данных в таблицу </w:t>
            </w:r>
            <w:r w:rsidRPr="009B27BE">
              <w:rPr>
                <w:rFonts w:ascii="Courier New" w:hAnsi="Courier New" w:cs="Courier New"/>
                <w:bCs/>
                <w:sz w:val="24"/>
                <w:szCs w:val="24"/>
                <w:lang w:val="en-US"/>
              </w:rPr>
              <w:t>artists</w:t>
            </w:r>
          </w:p>
          <w:p w14:paraId="7F6ECB1E" w14:textId="77777777" w:rsidR="009B27BE" w:rsidRPr="009B27BE" w:rsidRDefault="009B27BE" w:rsidP="009B27BE">
            <w:pPr>
              <w:contextualSpacing/>
              <w:rPr>
                <w:rFonts w:ascii="Courier New" w:hAnsi="Courier New" w:cs="Courier New"/>
                <w:bCs/>
                <w:sz w:val="24"/>
                <w:szCs w:val="24"/>
                <w:lang w:val="en-US"/>
              </w:rPr>
            </w:pPr>
            <w:r w:rsidRPr="00E57BEB">
              <w:rPr>
                <w:rFonts w:ascii="Courier New" w:hAnsi="Courier New" w:cs="Courier New"/>
                <w:bCs/>
                <w:sz w:val="24"/>
                <w:szCs w:val="24"/>
              </w:rPr>
              <w:t xml:space="preserve">        </w:t>
            </w:r>
            <w:r w:rsidRPr="009B27BE">
              <w:rPr>
                <w:rFonts w:ascii="Courier New" w:hAnsi="Courier New" w:cs="Courier New"/>
                <w:bCs/>
                <w:sz w:val="24"/>
                <w:szCs w:val="24"/>
                <w:lang w:val="en-US"/>
              </w:rPr>
              <w:t>INSERT INTO artists (artist_name, photo)</w:t>
            </w:r>
          </w:p>
          <w:p w14:paraId="58732898"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VALUES (p_artist_name, p_photo)</w:t>
            </w:r>
          </w:p>
          <w:p w14:paraId="54E9423C"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RETURNING artist_id INTO v_artist_id;</w:t>
            </w:r>
          </w:p>
          <w:p w14:paraId="139ECAAC"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p>
          <w:p w14:paraId="4DD1D7EA" w14:textId="77777777" w:rsidR="009B27BE" w:rsidRPr="009B27BE" w:rsidRDefault="009B27BE" w:rsidP="009B27BE">
            <w:pPr>
              <w:contextualSpacing/>
              <w:rPr>
                <w:rFonts w:ascii="Courier New" w:hAnsi="Courier New" w:cs="Courier New"/>
                <w:bCs/>
                <w:sz w:val="24"/>
                <w:szCs w:val="24"/>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 xml:space="preserve">-- Вставка данных в таблицу </w:t>
            </w:r>
            <w:r w:rsidRPr="009B27BE">
              <w:rPr>
                <w:rFonts w:ascii="Courier New" w:hAnsi="Courier New" w:cs="Courier New"/>
                <w:bCs/>
                <w:sz w:val="24"/>
                <w:szCs w:val="24"/>
                <w:lang w:val="en-US"/>
              </w:rPr>
              <w:t>artist</w:t>
            </w:r>
            <w:r w:rsidRPr="009B27BE">
              <w:rPr>
                <w:rFonts w:ascii="Courier New" w:hAnsi="Courier New" w:cs="Courier New"/>
                <w:bCs/>
                <w:sz w:val="24"/>
                <w:szCs w:val="24"/>
              </w:rPr>
              <w:t>_</w:t>
            </w:r>
            <w:r w:rsidRPr="009B27BE">
              <w:rPr>
                <w:rFonts w:ascii="Courier New" w:hAnsi="Courier New" w:cs="Courier New"/>
                <w:bCs/>
                <w:sz w:val="24"/>
                <w:szCs w:val="24"/>
                <w:lang w:val="en-US"/>
              </w:rPr>
              <w:t>descriptions</w:t>
            </w:r>
          </w:p>
          <w:p w14:paraId="06550507"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rPr>
              <w:t xml:space="preserve">        </w:t>
            </w:r>
            <w:r w:rsidRPr="009B27BE">
              <w:rPr>
                <w:rFonts w:ascii="Courier New" w:hAnsi="Courier New" w:cs="Courier New"/>
                <w:bCs/>
                <w:sz w:val="24"/>
                <w:szCs w:val="24"/>
                <w:lang w:val="en-US"/>
              </w:rPr>
              <w:t>INSERT INTO artist_descriptions (artist_id, birth_date, artist_info, popular_album, listeners_count)</w:t>
            </w:r>
          </w:p>
          <w:p w14:paraId="06AE88EE"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VALUES (v_artist_id, p_birth_date, p_artist_info, p_popular_album, p_listeners_count);</w:t>
            </w:r>
          </w:p>
          <w:p w14:paraId="70C7CC74"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t>
            </w:r>
          </w:p>
          <w:p w14:paraId="3BFB6E9C" w14:textId="77777777" w:rsidR="009B27BE" w:rsidRPr="009B27BE" w:rsidRDefault="009B27BE" w:rsidP="009B27BE">
            <w:pPr>
              <w:contextualSpacing/>
              <w:rPr>
                <w:rFonts w:ascii="Courier New" w:hAnsi="Courier New" w:cs="Courier New"/>
                <w:bCs/>
                <w:sz w:val="24"/>
                <w:szCs w:val="24"/>
              </w:rPr>
            </w:pPr>
            <w:r w:rsidRPr="009B27BE">
              <w:rPr>
                <w:rFonts w:ascii="Courier New" w:hAnsi="Courier New" w:cs="Courier New"/>
                <w:bCs/>
                <w:sz w:val="24"/>
                <w:szCs w:val="24"/>
                <w:lang w:val="en-US"/>
              </w:rPr>
              <w:t xml:space="preserve">        RAISE</w:t>
            </w:r>
            <w:r w:rsidRPr="009B27BE">
              <w:rPr>
                <w:rFonts w:ascii="Courier New" w:hAnsi="Courier New" w:cs="Courier New"/>
                <w:bCs/>
                <w:sz w:val="24"/>
                <w:szCs w:val="24"/>
              </w:rPr>
              <w:t xml:space="preserve"> </w:t>
            </w:r>
            <w:r w:rsidRPr="009B27BE">
              <w:rPr>
                <w:rFonts w:ascii="Courier New" w:hAnsi="Courier New" w:cs="Courier New"/>
                <w:bCs/>
                <w:sz w:val="24"/>
                <w:szCs w:val="24"/>
                <w:lang w:val="en-US"/>
              </w:rPr>
              <w:t>NOTICE</w:t>
            </w:r>
            <w:r w:rsidRPr="009B27BE">
              <w:rPr>
                <w:rFonts w:ascii="Courier New" w:hAnsi="Courier New" w:cs="Courier New"/>
                <w:bCs/>
                <w:sz w:val="24"/>
                <w:szCs w:val="24"/>
              </w:rPr>
              <w:t xml:space="preserve"> 'Исполнитель успешно добавлен!';</w:t>
            </w:r>
          </w:p>
          <w:p w14:paraId="37CF22E0"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rPr>
              <w:t xml:space="preserve">    </w:t>
            </w:r>
            <w:r w:rsidRPr="009B27BE">
              <w:rPr>
                <w:rFonts w:ascii="Courier New" w:hAnsi="Courier New" w:cs="Courier New"/>
                <w:bCs/>
                <w:sz w:val="24"/>
                <w:szCs w:val="24"/>
                <w:lang w:val="en-US"/>
              </w:rPr>
              <w:t>END IF;</w:t>
            </w:r>
          </w:p>
          <w:p w14:paraId="2079BACD" w14:textId="77777777" w:rsidR="009B27BE" w:rsidRPr="009B27BE" w:rsidRDefault="009B27BE" w:rsidP="009B27BE">
            <w:pPr>
              <w:contextualSpacing/>
              <w:rPr>
                <w:rFonts w:ascii="Courier New" w:hAnsi="Courier New" w:cs="Courier New"/>
                <w:bCs/>
                <w:sz w:val="24"/>
                <w:szCs w:val="24"/>
                <w:lang w:val="en-US"/>
              </w:rPr>
            </w:pPr>
            <w:r w:rsidRPr="009B27BE">
              <w:rPr>
                <w:rFonts w:ascii="Courier New" w:hAnsi="Courier New" w:cs="Courier New"/>
                <w:bCs/>
                <w:sz w:val="24"/>
                <w:szCs w:val="24"/>
                <w:lang w:val="en-US"/>
              </w:rPr>
              <w:t>END;</w:t>
            </w:r>
          </w:p>
          <w:p w14:paraId="5303A4A2" w14:textId="790012A0" w:rsidR="009B27BE" w:rsidRDefault="009B27BE" w:rsidP="009B27BE">
            <w:pPr>
              <w:contextualSpacing/>
              <w:rPr>
                <w:b/>
                <w:bCs/>
                <w:lang w:val="en-US"/>
              </w:rPr>
            </w:pPr>
            <w:r w:rsidRPr="009B27BE">
              <w:rPr>
                <w:rFonts w:ascii="Courier New" w:hAnsi="Courier New" w:cs="Courier New"/>
                <w:bCs/>
                <w:sz w:val="24"/>
                <w:szCs w:val="24"/>
                <w:lang w:val="en-US"/>
              </w:rPr>
              <w:t>$$</w:t>
            </w:r>
            <w:r w:rsidRPr="009B27BE">
              <w:rPr>
                <w:b/>
                <w:bCs/>
                <w:lang w:val="en-US"/>
              </w:rPr>
              <w:t>;</w:t>
            </w:r>
          </w:p>
        </w:tc>
      </w:tr>
    </w:tbl>
    <w:p w14:paraId="071D944C" w14:textId="3209929F" w:rsidR="002766B9" w:rsidRPr="00E57BEB" w:rsidRDefault="002766B9" w:rsidP="002766B9">
      <w:pPr>
        <w:spacing w:after="280"/>
        <w:jc w:val="center"/>
        <w:rPr>
          <w:ins w:id="1018" w:author="Учетная запись Майкрософт" w:date="2024-12-17T15:03:00Z"/>
        </w:rPr>
      </w:pPr>
      <w:ins w:id="1019" w:author="Учетная запись Майкрософт" w:date="2024-12-17T15:03:00Z">
        <w:r>
          <w:t>Листинг Б.1 – Создание процедуры добавления исполнителя</w:t>
        </w:r>
      </w:ins>
    </w:p>
    <w:p w14:paraId="5A374E93" w14:textId="37C45EAA" w:rsidR="009B27BE" w:rsidRPr="002766B9" w:rsidRDefault="009B27BE" w:rsidP="009B27BE">
      <w:pPr>
        <w:spacing w:after="360"/>
        <w:jc w:val="center"/>
        <w:rPr>
          <w:b/>
          <w:bCs/>
          <w:rPrChange w:id="1020" w:author="Учетная запись Майкрософт" w:date="2024-12-17T15:03:00Z">
            <w:rPr>
              <w:b/>
              <w:bCs/>
              <w:lang w:val="en-US"/>
            </w:rPr>
          </w:rPrChange>
        </w:rPr>
      </w:pPr>
    </w:p>
    <w:p w14:paraId="03706FB6" w14:textId="77777777" w:rsidR="009B27BE" w:rsidRPr="002766B9" w:rsidRDefault="009B27BE">
      <w:pPr>
        <w:rPr>
          <w:b/>
          <w:bCs/>
          <w:rPrChange w:id="1021" w:author="Учетная запись Майкрософт" w:date="2024-12-17T15:03:00Z">
            <w:rPr>
              <w:b/>
              <w:bCs/>
              <w:lang w:val="en-US"/>
            </w:rPr>
          </w:rPrChange>
        </w:rPr>
      </w:pPr>
      <w:r w:rsidRPr="002766B9">
        <w:rPr>
          <w:b/>
          <w:bCs/>
          <w:rPrChange w:id="1022" w:author="Учетная запись Майкрософт" w:date="2024-12-17T15:03:00Z">
            <w:rPr>
              <w:b/>
              <w:bCs/>
              <w:lang w:val="en-US"/>
            </w:rPr>
          </w:rPrChange>
        </w:rPr>
        <w:br w:type="page"/>
      </w:r>
      <w:bookmarkStart w:id="1023" w:name="_GoBack"/>
      <w:bookmarkEnd w:id="1023"/>
    </w:p>
    <w:p w14:paraId="1CC516E7" w14:textId="6796FE48" w:rsidR="009B27BE" w:rsidRPr="009B27BE" w:rsidDel="00D6165F" w:rsidRDefault="009B27BE">
      <w:pPr>
        <w:pStyle w:val="1"/>
        <w:spacing w:before="360"/>
        <w:jc w:val="center"/>
        <w:rPr>
          <w:del w:id="1024" w:author="Учетная запись Майкрософт" w:date="2024-12-17T15:03:00Z"/>
        </w:rPr>
        <w:pPrChange w:id="1025" w:author="Учетная запись Майкрософт" w:date="2024-12-17T15:04:00Z">
          <w:pPr>
            <w:pStyle w:val="1"/>
            <w:spacing w:before="360" w:after="120"/>
            <w:jc w:val="center"/>
          </w:pPr>
        </w:pPrChange>
      </w:pPr>
      <w:bookmarkStart w:id="1026" w:name="_Toc185345494"/>
      <w:r>
        <w:lastRenderedPageBreak/>
        <w:t>Приложение</w:t>
      </w:r>
      <w:r w:rsidRPr="004448EB">
        <w:t xml:space="preserve"> </w:t>
      </w:r>
      <w:ins w:id="1027" w:author="Учетная запись Майкрософт" w:date="2024-12-17T15:03:00Z">
        <w:r w:rsidR="00D6165F">
          <w:t>В</w:t>
        </w:r>
      </w:ins>
      <w:bookmarkEnd w:id="1026"/>
      <w:del w:id="1028" w:author="Учетная запись Майкрософт" w:date="2024-12-17T15:03:00Z">
        <w:r w:rsidDel="00D6165F">
          <w:delText>Д</w:delText>
        </w:r>
      </w:del>
    </w:p>
    <w:p w14:paraId="500C6413" w14:textId="4A8C7994" w:rsidR="009B27BE" w:rsidRDefault="009B27BE">
      <w:pPr>
        <w:pStyle w:val="1"/>
        <w:spacing w:before="360"/>
        <w:jc w:val="center"/>
        <w:pPrChange w:id="1029" w:author="Учетная запись Майкрософт" w:date="2024-12-17T15:04:00Z">
          <w:pPr>
            <w:spacing w:after="360"/>
            <w:jc w:val="center"/>
          </w:pPr>
        </w:pPrChange>
      </w:pPr>
      <w:commentRangeStart w:id="1030"/>
      <w:del w:id="1031" w:author="Учетная запись Майкрософт" w:date="2024-12-17T15:03:00Z">
        <w:r w:rsidDel="00D6165F">
          <w:delText>Код создания процедуры добавления песни</w:delText>
        </w:r>
        <w:commentRangeEnd w:id="1030"/>
        <w:r w:rsidR="009D5645" w:rsidDel="00D6165F">
          <w:rPr>
            <w:rStyle w:val="afe"/>
          </w:rPr>
          <w:commentReference w:id="1030"/>
        </w:r>
      </w:del>
    </w:p>
    <w:tbl>
      <w:tblPr>
        <w:tblStyle w:val="afd"/>
        <w:tblW w:w="0" w:type="auto"/>
        <w:tblLook w:val="04A0" w:firstRow="1" w:lastRow="0" w:firstColumn="1" w:lastColumn="0" w:noHBand="0" w:noVBand="1"/>
      </w:tblPr>
      <w:tblGrid>
        <w:gridCol w:w="9344"/>
      </w:tblGrid>
      <w:tr w:rsidR="009B27BE" w14:paraId="344230E6" w14:textId="77777777" w:rsidTr="009B27BE">
        <w:tc>
          <w:tcPr>
            <w:tcW w:w="9344" w:type="dxa"/>
          </w:tcPr>
          <w:p w14:paraId="1F8EF48E"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CREATE OR REPLACE PROCEDURE add_song_and_link_artists(</w:t>
            </w:r>
          </w:p>
          <w:p w14:paraId="4A489F96"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title_param VARCHAR,</w:t>
            </w:r>
          </w:p>
          <w:p w14:paraId="5F1F1994"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audio_param VARCHAR,</w:t>
            </w:r>
          </w:p>
          <w:p w14:paraId="472525A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image_param VARCHAR,</w:t>
            </w:r>
          </w:p>
          <w:p w14:paraId="77230854"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artist_names_param VARCHAR[]</w:t>
            </w:r>
          </w:p>
          <w:p w14:paraId="16037E5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w:t>
            </w:r>
          </w:p>
          <w:p w14:paraId="1F12CB50"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SECURITY DEFINER</w:t>
            </w:r>
          </w:p>
          <w:p w14:paraId="2F0E91A2"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AS $$</w:t>
            </w:r>
          </w:p>
          <w:p w14:paraId="5CF5B7F6"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DECLARE</w:t>
            </w:r>
          </w:p>
          <w:p w14:paraId="599F367A"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artist_id_param INTEGER[];</w:t>
            </w:r>
          </w:p>
          <w:p w14:paraId="4BF9C58E"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song_exists BOOLEAN;</w:t>
            </w:r>
          </w:p>
          <w:p w14:paraId="481CAD4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song_id_param INTEGER;</w:t>
            </w:r>
          </w:p>
          <w:p w14:paraId="0F2F7A32"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BEGIN</w:t>
            </w:r>
          </w:p>
          <w:p w14:paraId="2B6F9300"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BEGIN</w:t>
            </w:r>
          </w:p>
          <w:p w14:paraId="726741B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 </w:t>
            </w:r>
            <w:r w:rsidRPr="009B27BE">
              <w:rPr>
                <w:rFonts w:ascii="Courier New" w:hAnsi="Courier New" w:cs="Courier New"/>
                <w:bCs/>
                <w:sz w:val="24"/>
                <w:szCs w:val="24"/>
              </w:rPr>
              <w:t>Проверка</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существования</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исполнителей</w:t>
            </w:r>
          </w:p>
          <w:p w14:paraId="7E51C83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SELECT array_agg(artist_id) INTO artist_id_param</w:t>
            </w:r>
          </w:p>
          <w:p w14:paraId="227B2786"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FROM artists</w:t>
            </w:r>
          </w:p>
          <w:p w14:paraId="69A7FA0C"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WHERE artist_name = ANY (artist_names_param);</w:t>
            </w:r>
          </w:p>
          <w:p w14:paraId="6C308B4E" w14:textId="77777777" w:rsidR="009B27BE" w:rsidRPr="009B27BE" w:rsidRDefault="009B27BE" w:rsidP="009B27BE">
            <w:pPr>
              <w:spacing w:after="360"/>
              <w:contextualSpacing/>
              <w:rPr>
                <w:rFonts w:ascii="Courier New" w:hAnsi="Courier New" w:cs="Courier New"/>
                <w:bCs/>
                <w:sz w:val="24"/>
                <w:szCs w:val="24"/>
                <w:lang w:val="en-US"/>
              </w:rPr>
            </w:pPr>
          </w:p>
          <w:p w14:paraId="1D5D0D3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IF artist_id_param IS NULL THEN</w:t>
            </w:r>
          </w:p>
          <w:p w14:paraId="15D10E1D"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RAISE NOTICE 'Один или несколько исполнителей не существуют';</w:t>
            </w:r>
          </w:p>
          <w:p w14:paraId="1017302D"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rPr>
              <w:t xml:space="preserve">        </w:t>
            </w:r>
            <w:r w:rsidRPr="009B27BE">
              <w:rPr>
                <w:rFonts w:ascii="Courier New" w:hAnsi="Courier New" w:cs="Courier New"/>
                <w:bCs/>
                <w:sz w:val="24"/>
                <w:szCs w:val="24"/>
                <w:lang w:val="en-US"/>
              </w:rPr>
              <w:t>END IF;</w:t>
            </w:r>
          </w:p>
          <w:p w14:paraId="649FE65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EXCEPTION</w:t>
            </w:r>
          </w:p>
          <w:p w14:paraId="6553A590"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WHEN NO_DATA_FOUND THEN</w:t>
            </w:r>
          </w:p>
          <w:p w14:paraId="550373FB"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RAISE NOTICE 'Один или несколько исполнителей не существуют';</w:t>
            </w:r>
          </w:p>
          <w:p w14:paraId="008548E4"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 xml:space="preserve">    END;</w:t>
            </w:r>
          </w:p>
          <w:p w14:paraId="144A0B1A" w14:textId="77777777" w:rsidR="009B27BE" w:rsidRPr="009B27BE" w:rsidRDefault="009B27BE" w:rsidP="009B27BE">
            <w:pPr>
              <w:spacing w:after="360"/>
              <w:contextualSpacing/>
              <w:rPr>
                <w:rFonts w:ascii="Courier New" w:hAnsi="Courier New" w:cs="Courier New"/>
                <w:bCs/>
                <w:sz w:val="24"/>
                <w:szCs w:val="24"/>
              </w:rPr>
            </w:pPr>
          </w:p>
          <w:p w14:paraId="7798A7BB"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 xml:space="preserve">    -- Проверка наличия песни у указанных исполнителей</w:t>
            </w:r>
          </w:p>
          <w:p w14:paraId="36679A9F"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rPr>
              <w:t xml:space="preserve">    </w:t>
            </w:r>
            <w:r w:rsidRPr="009B27BE">
              <w:rPr>
                <w:rFonts w:ascii="Courier New" w:hAnsi="Courier New" w:cs="Courier New"/>
                <w:bCs/>
                <w:sz w:val="24"/>
                <w:szCs w:val="24"/>
                <w:lang w:val="en-US"/>
              </w:rPr>
              <w:t>SELECT EXISTS (</w:t>
            </w:r>
          </w:p>
          <w:p w14:paraId="3FA3945D"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SELECT 1</w:t>
            </w:r>
          </w:p>
          <w:p w14:paraId="017F7C05"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FROM songs s</w:t>
            </w:r>
          </w:p>
          <w:p w14:paraId="12C5833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INNER JOIN song_artists sa ON s.song_id = sa.song_id</w:t>
            </w:r>
          </w:p>
          <w:p w14:paraId="3E46AB32"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WHERE s.title = title_param AND sa.artist_id = ANY (artist_id_param)</w:t>
            </w:r>
          </w:p>
          <w:p w14:paraId="38226B94"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 INTO song_exists;</w:t>
            </w:r>
          </w:p>
          <w:p w14:paraId="1B85D6CC" w14:textId="77777777" w:rsidR="009B27BE" w:rsidRPr="009B27BE" w:rsidRDefault="009B27BE" w:rsidP="009B27BE">
            <w:pPr>
              <w:spacing w:after="360"/>
              <w:contextualSpacing/>
              <w:rPr>
                <w:rFonts w:ascii="Courier New" w:hAnsi="Courier New" w:cs="Courier New"/>
                <w:bCs/>
                <w:sz w:val="24"/>
                <w:szCs w:val="24"/>
                <w:lang w:val="en-US"/>
              </w:rPr>
            </w:pPr>
          </w:p>
          <w:p w14:paraId="788E1544"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IF song_exists THEN</w:t>
            </w:r>
          </w:p>
          <w:p w14:paraId="7DD2C4A4"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RAISE NOTICE 'Песня уже существует у указанных исполнителей';</w:t>
            </w:r>
          </w:p>
          <w:p w14:paraId="19CEB9FF"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 xml:space="preserve">    ELSE</w:t>
            </w:r>
          </w:p>
          <w:p w14:paraId="2AC22D33"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 xml:space="preserve">        BEGIN</w:t>
            </w:r>
          </w:p>
          <w:p w14:paraId="764CD4E4"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 xml:space="preserve">            -- Вставка записи в таблицу songs</w:t>
            </w:r>
          </w:p>
          <w:p w14:paraId="7C902716"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rPr>
              <w:t xml:space="preserve">            </w:t>
            </w:r>
            <w:r w:rsidRPr="009B27BE">
              <w:rPr>
                <w:rFonts w:ascii="Courier New" w:hAnsi="Courier New" w:cs="Courier New"/>
                <w:bCs/>
                <w:sz w:val="24"/>
                <w:szCs w:val="24"/>
                <w:lang w:val="en-US"/>
              </w:rPr>
              <w:t>INSERT INTO songs (title, audio, image)</w:t>
            </w:r>
          </w:p>
          <w:p w14:paraId="4138655D"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VALUES (title_param, audio_param, image_param)</w:t>
            </w:r>
          </w:p>
          <w:p w14:paraId="2B9569B1"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RETURNING song_id INTO song_id_param;</w:t>
            </w:r>
          </w:p>
          <w:p w14:paraId="1E047B07" w14:textId="77777777" w:rsidR="009B27BE" w:rsidRPr="009B27BE" w:rsidRDefault="009B27BE" w:rsidP="009B27BE">
            <w:pPr>
              <w:spacing w:after="360"/>
              <w:contextualSpacing/>
              <w:rPr>
                <w:rFonts w:ascii="Courier New" w:hAnsi="Courier New" w:cs="Courier New"/>
                <w:bCs/>
                <w:sz w:val="24"/>
                <w:szCs w:val="24"/>
                <w:lang w:val="en-US"/>
              </w:rPr>
            </w:pPr>
          </w:p>
          <w:p w14:paraId="2CF07936"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 Вставка записей в таблицу song_artists</w:t>
            </w:r>
          </w:p>
          <w:p w14:paraId="2066D2E7"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rPr>
              <w:t xml:space="preserve">            </w:t>
            </w:r>
            <w:r w:rsidRPr="009B27BE">
              <w:rPr>
                <w:rFonts w:ascii="Courier New" w:hAnsi="Courier New" w:cs="Courier New"/>
                <w:bCs/>
                <w:sz w:val="24"/>
                <w:szCs w:val="24"/>
                <w:lang w:val="en-US"/>
              </w:rPr>
              <w:t>INSERT INTO song_artists (song_id, artist_id)</w:t>
            </w:r>
          </w:p>
          <w:p w14:paraId="23B5A9EF"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lastRenderedPageBreak/>
              <w:t xml:space="preserve">            SELECT song_id_param, unnest(artist_id_param) AS artist_id;</w:t>
            </w:r>
          </w:p>
          <w:p w14:paraId="0B44EA47"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EXCEPTION</w:t>
            </w:r>
          </w:p>
          <w:p w14:paraId="6DDC5EF6"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WHEN unique_violation THEN</w:t>
            </w:r>
          </w:p>
          <w:p w14:paraId="3A33F3E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RAISE NOTICE '</w:t>
            </w:r>
            <w:r w:rsidRPr="009B27BE">
              <w:rPr>
                <w:rFonts w:ascii="Courier New" w:hAnsi="Courier New" w:cs="Courier New"/>
                <w:bCs/>
                <w:sz w:val="24"/>
                <w:szCs w:val="24"/>
              </w:rPr>
              <w:t>Такая</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песня</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уже</w:t>
            </w:r>
            <w:r w:rsidRPr="009B27BE">
              <w:rPr>
                <w:rFonts w:ascii="Courier New" w:hAnsi="Courier New" w:cs="Courier New"/>
                <w:bCs/>
                <w:sz w:val="24"/>
                <w:szCs w:val="24"/>
                <w:lang w:val="en-US"/>
              </w:rPr>
              <w:t xml:space="preserve"> </w:t>
            </w:r>
            <w:r w:rsidRPr="009B27BE">
              <w:rPr>
                <w:rFonts w:ascii="Courier New" w:hAnsi="Courier New" w:cs="Courier New"/>
                <w:bCs/>
                <w:sz w:val="24"/>
                <w:szCs w:val="24"/>
              </w:rPr>
              <w:t>существует</w:t>
            </w:r>
            <w:r w:rsidRPr="009B27BE">
              <w:rPr>
                <w:rFonts w:ascii="Courier New" w:hAnsi="Courier New" w:cs="Courier New"/>
                <w:bCs/>
                <w:sz w:val="24"/>
                <w:szCs w:val="24"/>
                <w:lang w:val="en-US"/>
              </w:rPr>
              <w:t>';</w:t>
            </w:r>
          </w:p>
          <w:p w14:paraId="762104E3"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END;</w:t>
            </w:r>
          </w:p>
          <w:p w14:paraId="6BC57119" w14:textId="77777777" w:rsidR="009B27BE" w:rsidRPr="009B27BE"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 xml:space="preserve">    END IF;</w:t>
            </w:r>
          </w:p>
          <w:p w14:paraId="1090B702" w14:textId="77777777" w:rsidR="009B27BE" w:rsidRPr="0041795A" w:rsidRDefault="009B27BE" w:rsidP="009B27BE">
            <w:pPr>
              <w:spacing w:after="360"/>
              <w:contextualSpacing/>
              <w:rPr>
                <w:rFonts w:ascii="Courier New" w:hAnsi="Courier New" w:cs="Courier New"/>
                <w:bCs/>
                <w:sz w:val="24"/>
                <w:szCs w:val="24"/>
                <w:lang w:val="en-US"/>
              </w:rPr>
            </w:pPr>
            <w:r w:rsidRPr="009B27BE">
              <w:rPr>
                <w:rFonts w:ascii="Courier New" w:hAnsi="Courier New" w:cs="Courier New"/>
                <w:bCs/>
                <w:sz w:val="24"/>
                <w:szCs w:val="24"/>
                <w:lang w:val="en-US"/>
              </w:rPr>
              <w:tab/>
              <w:t xml:space="preserve"> RAISE</w:t>
            </w:r>
            <w:r w:rsidRPr="0041795A">
              <w:rPr>
                <w:rFonts w:ascii="Courier New" w:hAnsi="Courier New" w:cs="Courier New"/>
                <w:bCs/>
                <w:sz w:val="24"/>
                <w:szCs w:val="24"/>
                <w:lang w:val="en-US"/>
              </w:rPr>
              <w:t xml:space="preserve"> </w:t>
            </w:r>
            <w:r w:rsidRPr="009B27BE">
              <w:rPr>
                <w:rFonts w:ascii="Courier New" w:hAnsi="Courier New" w:cs="Courier New"/>
                <w:bCs/>
                <w:sz w:val="24"/>
                <w:szCs w:val="24"/>
                <w:lang w:val="en-US"/>
              </w:rPr>
              <w:t>NOTICE</w:t>
            </w:r>
            <w:r w:rsidRPr="0041795A">
              <w:rPr>
                <w:rFonts w:ascii="Courier New" w:hAnsi="Courier New" w:cs="Courier New"/>
                <w:bCs/>
                <w:sz w:val="24"/>
                <w:szCs w:val="24"/>
                <w:lang w:val="en-US"/>
              </w:rPr>
              <w:t xml:space="preserve"> '</w:t>
            </w:r>
            <w:r w:rsidRPr="009B27BE">
              <w:rPr>
                <w:rFonts w:ascii="Courier New" w:hAnsi="Courier New" w:cs="Courier New"/>
                <w:bCs/>
                <w:sz w:val="24"/>
                <w:szCs w:val="24"/>
              </w:rPr>
              <w:t>Песня</w:t>
            </w:r>
            <w:r w:rsidRPr="0041795A">
              <w:rPr>
                <w:rFonts w:ascii="Courier New" w:hAnsi="Courier New" w:cs="Courier New"/>
                <w:bCs/>
                <w:sz w:val="24"/>
                <w:szCs w:val="24"/>
                <w:lang w:val="en-US"/>
              </w:rPr>
              <w:t xml:space="preserve"> </w:t>
            </w:r>
            <w:r w:rsidRPr="009B27BE">
              <w:rPr>
                <w:rFonts w:ascii="Courier New" w:hAnsi="Courier New" w:cs="Courier New"/>
                <w:bCs/>
                <w:sz w:val="24"/>
                <w:szCs w:val="24"/>
              </w:rPr>
              <w:t>успешно</w:t>
            </w:r>
            <w:r w:rsidRPr="0041795A">
              <w:rPr>
                <w:rFonts w:ascii="Courier New" w:hAnsi="Courier New" w:cs="Courier New"/>
                <w:bCs/>
                <w:sz w:val="24"/>
                <w:szCs w:val="24"/>
                <w:lang w:val="en-US"/>
              </w:rPr>
              <w:t xml:space="preserve"> </w:t>
            </w:r>
            <w:r w:rsidRPr="009B27BE">
              <w:rPr>
                <w:rFonts w:ascii="Courier New" w:hAnsi="Courier New" w:cs="Courier New"/>
                <w:bCs/>
                <w:sz w:val="24"/>
                <w:szCs w:val="24"/>
              </w:rPr>
              <w:t>добавлена</w:t>
            </w:r>
            <w:r w:rsidRPr="0041795A">
              <w:rPr>
                <w:rFonts w:ascii="Courier New" w:hAnsi="Courier New" w:cs="Courier New"/>
                <w:bCs/>
                <w:sz w:val="24"/>
                <w:szCs w:val="24"/>
                <w:lang w:val="en-US"/>
              </w:rPr>
              <w:t>!';</w:t>
            </w:r>
          </w:p>
          <w:p w14:paraId="1AC982FF" w14:textId="77777777" w:rsidR="009B27BE" w:rsidRPr="009B27BE" w:rsidRDefault="009B27BE" w:rsidP="009B27BE">
            <w:pPr>
              <w:spacing w:after="360"/>
              <w:contextualSpacing/>
              <w:rPr>
                <w:rFonts w:ascii="Courier New" w:hAnsi="Courier New" w:cs="Courier New"/>
                <w:bCs/>
                <w:sz w:val="24"/>
                <w:szCs w:val="24"/>
              </w:rPr>
            </w:pPr>
            <w:r w:rsidRPr="009B27BE">
              <w:rPr>
                <w:rFonts w:ascii="Courier New" w:hAnsi="Courier New" w:cs="Courier New"/>
                <w:bCs/>
                <w:sz w:val="24"/>
                <w:szCs w:val="24"/>
              </w:rPr>
              <w:t>END;</w:t>
            </w:r>
          </w:p>
          <w:p w14:paraId="3E8FF8A2" w14:textId="3FB33E1D" w:rsidR="009B27BE" w:rsidRDefault="009B27BE" w:rsidP="009B27BE">
            <w:pPr>
              <w:spacing w:after="360"/>
              <w:contextualSpacing/>
              <w:rPr>
                <w:b/>
                <w:bCs/>
              </w:rPr>
            </w:pPr>
            <w:r w:rsidRPr="009B27BE">
              <w:rPr>
                <w:rFonts w:ascii="Courier New" w:hAnsi="Courier New" w:cs="Courier New"/>
                <w:bCs/>
                <w:sz w:val="24"/>
                <w:szCs w:val="24"/>
              </w:rPr>
              <w:t>$$ LANGUAGE plpgsql;</w:t>
            </w:r>
          </w:p>
        </w:tc>
      </w:tr>
    </w:tbl>
    <w:p w14:paraId="0A20FD5C" w14:textId="51F31411" w:rsidR="00D6165F" w:rsidRPr="00E57BEB" w:rsidRDefault="00D6165F" w:rsidP="00D6165F">
      <w:pPr>
        <w:spacing w:after="280"/>
        <w:jc w:val="center"/>
        <w:rPr>
          <w:ins w:id="1032" w:author="Учетная запись Майкрософт" w:date="2024-12-17T15:03:00Z"/>
        </w:rPr>
      </w:pPr>
      <w:ins w:id="1033" w:author="Учетная запись Майкрософт" w:date="2024-12-17T15:03:00Z">
        <w:r>
          <w:lastRenderedPageBreak/>
          <w:t>Листинг В.1 – Создание процедуры добавления песни</w:t>
        </w:r>
      </w:ins>
    </w:p>
    <w:p w14:paraId="7FC34861" w14:textId="4FF75E5F" w:rsidR="009B27BE" w:rsidRDefault="009B27BE" w:rsidP="009B27BE">
      <w:pPr>
        <w:spacing w:after="360"/>
        <w:jc w:val="center"/>
        <w:rPr>
          <w:b/>
          <w:bCs/>
        </w:rPr>
      </w:pPr>
    </w:p>
    <w:p w14:paraId="5FEC3348" w14:textId="77777777" w:rsidR="009B27BE" w:rsidRDefault="009B27BE">
      <w:pPr>
        <w:rPr>
          <w:b/>
          <w:bCs/>
        </w:rPr>
      </w:pPr>
      <w:r>
        <w:rPr>
          <w:b/>
          <w:bCs/>
        </w:rPr>
        <w:br w:type="page"/>
      </w:r>
    </w:p>
    <w:p w14:paraId="03784A05" w14:textId="7555B45A" w:rsidR="009B27BE" w:rsidRPr="009B27BE" w:rsidRDefault="009B27BE">
      <w:pPr>
        <w:pStyle w:val="1"/>
        <w:spacing w:before="360"/>
        <w:jc w:val="center"/>
        <w:pPrChange w:id="1034" w:author="Учетная запись Майкрософт" w:date="2024-12-17T15:04:00Z">
          <w:pPr>
            <w:pStyle w:val="1"/>
            <w:spacing w:before="360" w:after="120"/>
            <w:jc w:val="center"/>
          </w:pPr>
        </w:pPrChange>
      </w:pPr>
      <w:bookmarkStart w:id="1035" w:name="_Toc185345495"/>
      <w:r>
        <w:lastRenderedPageBreak/>
        <w:t>Приложение</w:t>
      </w:r>
      <w:r w:rsidRPr="004448EB">
        <w:t xml:space="preserve"> </w:t>
      </w:r>
      <w:ins w:id="1036" w:author="Учетная запись Майкрософт" w:date="2024-12-17T15:03:00Z">
        <w:r w:rsidR="00D6165F">
          <w:t>Г</w:t>
        </w:r>
      </w:ins>
      <w:bookmarkEnd w:id="1035"/>
      <w:del w:id="1037" w:author="Учетная запись Майкрософт" w:date="2024-12-17T15:03:00Z">
        <w:r w:rsidDel="00D6165F">
          <w:delText>Е</w:delText>
        </w:r>
      </w:del>
    </w:p>
    <w:tbl>
      <w:tblPr>
        <w:tblStyle w:val="afd"/>
        <w:tblW w:w="0" w:type="auto"/>
        <w:tblLook w:val="04A0" w:firstRow="1" w:lastRow="0" w:firstColumn="1" w:lastColumn="0" w:noHBand="0" w:noVBand="1"/>
      </w:tblPr>
      <w:tblGrid>
        <w:gridCol w:w="9344"/>
      </w:tblGrid>
      <w:tr w:rsidR="00A738CB" w14:paraId="1531AD69" w14:textId="77777777" w:rsidTr="00A738CB">
        <w:tc>
          <w:tcPr>
            <w:tcW w:w="9344" w:type="dxa"/>
          </w:tcPr>
          <w:p w14:paraId="6F219DDF"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CREATE OR REPLACE PROCEDURE export_users_to_json(p_file_path text)</w:t>
            </w:r>
          </w:p>
          <w:p w14:paraId="77B270B0"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LANGUAGE plpgsql</w:t>
            </w:r>
          </w:p>
          <w:p w14:paraId="139A19BC"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SECURITY DEFINER</w:t>
            </w:r>
          </w:p>
          <w:p w14:paraId="19D9F646"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AS $$</w:t>
            </w:r>
          </w:p>
          <w:p w14:paraId="59C99F04"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BEGIN</w:t>
            </w:r>
          </w:p>
          <w:p w14:paraId="26E63026"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 xml:space="preserve">    EXECUTE format('COPY (</w:t>
            </w:r>
          </w:p>
          <w:p w14:paraId="67D1F785"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 xml:space="preserve">        SELECT json_agg(row_to_json(t))</w:t>
            </w:r>
          </w:p>
          <w:p w14:paraId="7D11A1B9"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 xml:space="preserve">        FROM (</w:t>
            </w:r>
          </w:p>
          <w:p w14:paraId="28763271"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 xml:space="preserve">            SELECT u.*</w:t>
            </w:r>
          </w:p>
          <w:p w14:paraId="5979D2D2"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 xml:space="preserve">            FROM users u</w:t>
            </w:r>
          </w:p>
          <w:p w14:paraId="31999DDA"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 xml:space="preserve">        ) t</w:t>
            </w:r>
          </w:p>
          <w:p w14:paraId="6D498CAF" w14:textId="77777777" w:rsidR="00A738CB" w:rsidRPr="00A738CB" w:rsidRDefault="00A738CB" w:rsidP="00A738CB">
            <w:pPr>
              <w:rPr>
                <w:rFonts w:ascii="Courier New" w:hAnsi="Courier New" w:cs="Courier New"/>
                <w:bCs/>
                <w:sz w:val="24"/>
                <w:szCs w:val="24"/>
                <w:lang w:val="en-US"/>
              </w:rPr>
            </w:pPr>
            <w:r w:rsidRPr="00A738CB">
              <w:rPr>
                <w:rFonts w:ascii="Courier New" w:hAnsi="Courier New" w:cs="Courier New"/>
                <w:bCs/>
                <w:sz w:val="24"/>
                <w:szCs w:val="24"/>
                <w:lang w:val="en-US"/>
              </w:rPr>
              <w:t xml:space="preserve">    ) TO %L', p_file_path);</w:t>
            </w:r>
          </w:p>
          <w:p w14:paraId="39A70345" w14:textId="77777777" w:rsidR="00A738CB" w:rsidRPr="00A738CB" w:rsidRDefault="00A738CB" w:rsidP="00A738CB">
            <w:pPr>
              <w:rPr>
                <w:rFonts w:ascii="Courier New" w:hAnsi="Courier New" w:cs="Courier New"/>
                <w:bCs/>
                <w:sz w:val="24"/>
                <w:szCs w:val="24"/>
              </w:rPr>
            </w:pPr>
            <w:r w:rsidRPr="00A738CB">
              <w:rPr>
                <w:rFonts w:ascii="Courier New" w:hAnsi="Courier New" w:cs="Courier New"/>
                <w:bCs/>
                <w:sz w:val="24"/>
                <w:szCs w:val="24"/>
              </w:rPr>
              <w:t>END;</w:t>
            </w:r>
          </w:p>
          <w:p w14:paraId="619E6911" w14:textId="573544E8" w:rsidR="00A738CB" w:rsidRDefault="00A738CB" w:rsidP="00A738CB">
            <w:pPr>
              <w:rPr>
                <w:b/>
                <w:bCs/>
              </w:rPr>
            </w:pPr>
            <w:r w:rsidRPr="00A738CB">
              <w:rPr>
                <w:rFonts w:ascii="Courier New" w:hAnsi="Courier New" w:cs="Courier New"/>
                <w:bCs/>
                <w:sz w:val="24"/>
                <w:szCs w:val="24"/>
              </w:rPr>
              <w:t>$$;</w:t>
            </w:r>
          </w:p>
        </w:tc>
      </w:tr>
    </w:tbl>
    <w:p w14:paraId="56D12073" w14:textId="73F4DB46" w:rsidR="00A738CB" w:rsidRPr="00E57BEB" w:rsidRDefault="00A738CB" w:rsidP="00A738CB">
      <w:pPr>
        <w:spacing w:after="280"/>
        <w:jc w:val="center"/>
      </w:pPr>
      <w:r>
        <w:t xml:space="preserve">Листинг </w:t>
      </w:r>
      <w:ins w:id="1038" w:author="Учетная запись Майкрософт" w:date="2024-12-17T15:03:00Z">
        <w:r w:rsidR="00D6165F">
          <w:t>Г</w:t>
        </w:r>
      </w:ins>
      <w:del w:id="1039" w:author="Учетная запись Майкрософт" w:date="2024-12-17T15:03:00Z">
        <w:r w:rsidDel="00D6165F">
          <w:delText>Е</w:delText>
        </w:r>
      </w:del>
      <w:r>
        <w:t xml:space="preserve">.1 – Процедура импорта для таблицы </w:t>
      </w:r>
      <w:commentRangeStart w:id="1040"/>
      <w:r>
        <w:rPr>
          <w:lang w:val="en-US"/>
        </w:rPr>
        <w:t>users</w:t>
      </w:r>
      <w:commentRangeEnd w:id="1040"/>
      <w:r w:rsidR="009D5645">
        <w:rPr>
          <w:rStyle w:val="afe"/>
        </w:rPr>
        <w:commentReference w:id="1040"/>
      </w:r>
    </w:p>
    <w:tbl>
      <w:tblPr>
        <w:tblStyle w:val="afd"/>
        <w:tblW w:w="0" w:type="auto"/>
        <w:tblLook w:val="04A0" w:firstRow="1" w:lastRow="0" w:firstColumn="1" w:lastColumn="0" w:noHBand="0" w:noVBand="1"/>
      </w:tblPr>
      <w:tblGrid>
        <w:gridCol w:w="9344"/>
      </w:tblGrid>
      <w:tr w:rsidR="00A738CB" w:rsidRPr="004F5E8D" w14:paraId="63D8C696" w14:textId="77777777" w:rsidTr="00A738CB">
        <w:tc>
          <w:tcPr>
            <w:tcW w:w="9344" w:type="dxa"/>
          </w:tcPr>
          <w:p w14:paraId="1FD6D185"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CREATE OR REPLACE PROCEDURE add_users_from_json_file(</w:t>
            </w:r>
          </w:p>
          <w:p w14:paraId="0F3099BC"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json_file_path TEXT</w:t>
            </w:r>
          </w:p>
          <w:p w14:paraId="56868089"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w:t>
            </w:r>
          </w:p>
          <w:p w14:paraId="00FDED4D"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AS $$</w:t>
            </w:r>
          </w:p>
          <w:p w14:paraId="28855B2C"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DECLARE</w:t>
            </w:r>
          </w:p>
          <w:p w14:paraId="1F07634E"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json_data JSON;</w:t>
            </w:r>
          </w:p>
          <w:p w14:paraId="79796EC7"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user_data JSON;</w:t>
            </w:r>
          </w:p>
          <w:p w14:paraId="429BBCC5"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username_param VARCHAR;</w:t>
            </w:r>
          </w:p>
          <w:p w14:paraId="6BA5A628"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password_hash_param VARCHAR;</w:t>
            </w:r>
          </w:p>
          <w:p w14:paraId="4CE44F81"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role_name_param VARCHAR;</w:t>
            </w:r>
          </w:p>
          <w:p w14:paraId="6DCAF52E"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playlist_photo_url_param VARCHAR;</w:t>
            </w:r>
          </w:p>
          <w:p w14:paraId="1E2CE671"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user_id_output INT;</w:t>
            </w:r>
          </w:p>
          <w:p w14:paraId="3B9132ED"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user_exists BOOLEAN;</w:t>
            </w:r>
          </w:p>
          <w:p w14:paraId="4C5B7893" w14:textId="77777777" w:rsidR="00A738CB" w:rsidRPr="00E57BEB" w:rsidRDefault="00A738CB" w:rsidP="00A738CB">
            <w:pPr>
              <w:jc w:val="both"/>
              <w:rPr>
                <w:rFonts w:ascii="Courier New" w:hAnsi="Courier New" w:cs="Courier New"/>
                <w:sz w:val="24"/>
                <w:szCs w:val="24"/>
                <w:lang w:val="en-US"/>
              </w:rPr>
            </w:pPr>
            <w:r w:rsidRPr="00E57BEB">
              <w:rPr>
                <w:rFonts w:ascii="Courier New" w:hAnsi="Courier New" w:cs="Courier New"/>
                <w:sz w:val="24"/>
                <w:szCs w:val="24"/>
                <w:lang w:val="en-US"/>
              </w:rPr>
              <w:t>BEGIN</w:t>
            </w:r>
          </w:p>
          <w:p w14:paraId="6C2D8E5E" w14:textId="77777777" w:rsidR="00A738CB" w:rsidRPr="00E57BEB" w:rsidRDefault="00A738CB" w:rsidP="00A738CB">
            <w:pPr>
              <w:jc w:val="both"/>
              <w:rPr>
                <w:rFonts w:ascii="Courier New" w:hAnsi="Courier New" w:cs="Courier New"/>
                <w:sz w:val="24"/>
                <w:szCs w:val="24"/>
                <w:lang w:val="en-US"/>
              </w:rPr>
            </w:pPr>
            <w:r w:rsidRPr="00E57BEB">
              <w:rPr>
                <w:rFonts w:ascii="Courier New" w:hAnsi="Courier New" w:cs="Courier New"/>
                <w:sz w:val="24"/>
                <w:szCs w:val="24"/>
                <w:lang w:val="en-US"/>
              </w:rPr>
              <w:t xml:space="preserve">    -- </w:t>
            </w:r>
            <w:r w:rsidRPr="00A738CB">
              <w:rPr>
                <w:rFonts w:ascii="Courier New" w:hAnsi="Courier New" w:cs="Courier New"/>
                <w:sz w:val="24"/>
                <w:szCs w:val="24"/>
              </w:rPr>
              <w:t>Чтение</w:t>
            </w:r>
            <w:r w:rsidRPr="00E57BEB">
              <w:rPr>
                <w:rFonts w:ascii="Courier New" w:hAnsi="Courier New" w:cs="Courier New"/>
                <w:sz w:val="24"/>
                <w:szCs w:val="24"/>
                <w:lang w:val="en-US"/>
              </w:rPr>
              <w:t xml:space="preserve"> JSON-</w:t>
            </w:r>
            <w:r w:rsidRPr="00A738CB">
              <w:rPr>
                <w:rFonts w:ascii="Courier New" w:hAnsi="Courier New" w:cs="Courier New"/>
                <w:sz w:val="24"/>
                <w:szCs w:val="24"/>
              </w:rPr>
              <w:t>файла</w:t>
            </w:r>
          </w:p>
          <w:p w14:paraId="2ABBACBA"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json_data := jsonb(PG_READ_FILE(json_file_path));</w:t>
            </w:r>
          </w:p>
          <w:p w14:paraId="7CDE29B8" w14:textId="77777777" w:rsidR="00A738CB" w:rsidRPr="00A738CB" w:rsidRDefault="00A738CB" w:rsidP="00A738CB">
            <w:pPr>
              <w:jc w:val="both"/>
              <w:rPr>
                <w:rFonts w:ascii="Courier New" w:hAnsi="Courier New" w:cs="Courier New"/>
                <w:sz w:val="24"/>
                <w:szCs w:val="24"/>
                <w:lang w:val="en-US"/>
              </w:rPr>
            </w:pPr>
          </w:p>
          <w:p w14:paraId="71F362FD" w14:textId="77777777" w:rsidR="00A738CB" w:rsidRPr="00A738CB" w:rsidRDefault="00A738CB" w:rsidP="00A738CB">
            <w:pPr>
              <w:jc w:val="both"/>
              <w:rPr>
                <w:rFonts w:ascii="Courier New" w:hAnsi="Courier New" w:cs="Courier New"/>
                <w:sz w:val="24"/>
                <w:szCs w:val="24"/>
              </w:rPr>
            </w:pPr>
            <w:r w:rsidRPr="00A738CB">
              <w:rPr>
                <w:rFonts w:ascii="Courier New" w:hAnsi="Courier New" w:cs="Courier New"/>
                <w:sz w:val="24"/>
                <w:szCs w:val="24"/>
                <w:lang w:val="en-US"/>
              </w:rPr>
              <w:t xml:space="preserve">    </w:t>
            </w:r>
            <w:r w:rsidRPr="00A738CB">
              <w:rPr>
                <w:rFonts w:ascii="Courier New" w:hAnsi="Courier New" w:cs="Courier New"/>
                <w:sz w:val="24"/>
                <w:szCs w:val="24"/>
              </w:rPr>
              <w:t>-- Проверка, удалось ли прочитать JSON-файл</w:t>
            </w:r>
          </w:p>
          <w:p w14:paraId="21297A86"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rPr>
              <w:t xml:space="preserve">    </w:t>
            </w:r>
            <w:r w:rsidRPr="00A738CB">
              <w:rPr>
                <w:rFonts w:ascii="Courier New" w:hAnsi="Courier New" w:cs="Courier New"/>
                <w:sz w:val="24"/>
                <w:szCs w:val="24"/>
                <w:lang w:val="en-US"/>
              </w:rPr>
              <w:t>IF json_data IS NULL THEN</w:t>
            </w:r>
          </w:p>
          <w:p w14:paraId="4F4E2ED6" w14:textId="77777777" w:rsidR="00A738CB" w:rsidRPr="00A738CB" w:rsidRDefault="00A738CB" w:rsidP="00A738CB">
            <w:pPr>
              <w:jc w:val="both"/>
              <w:rPr>
                <w:rFonts w:ascii="Courier New" w:hAnsi="Courier New" w:cs="Courier New"/>
                <w:sz w:val="24"/>
                <w:szCs w:val="24"/>
              </w:rPr>
            </w:pPr>
            <w:r w:rsidRPr="00A738CB">
              <w:rPr>
                <w:rFonts w:ascii="Courier New" w:hAnsi="Courier New" w:cs="Courier New"/>
                <w:sz w:val="24"/>
                <w:szCs w:val="24"/>
                <w:lang w:val="en-US"/>
              </w:rPr>
              <w:t xml:space="preserve">        </w:t>
            </w:r>
            <w:r w:rsidRPr="00A738CB">
              <w:rPr>
                <w:rFonts w:ascii="Courier New" w:hAnsi="Courier New" w:cs="Courier New"/>
                <w:sz w:val="24"/>
                <w:szCs w:val="24"/>
              </w:rPr>
              <w:t>RAISE EXCEPTION 'Не удалось прочитать JSON-файл';</w:t>
            </w:r>
          </w:p>
          <w:p w14:paraId="05679E83" w14:textId="77777777" w:rsidR="00A738CB" w:rsidRPr="00A738CB" w:rsidRDefault="00A738CB" w:rsidP="00A738CB">
            <w:pPr>
              <w:jc w:val="both"/>
              <w:rPr>
                <w:rFonts w:ascii="Courier New" w:hAnsi="Courier New" w:cs="Courier New"/>
                <w:sz w:val="24"/>
                <w:szCs w:val="24"/>
              </w:rPr>
            </w:pPr>
            <w:r w:rsidRPr="00A738CB">
              <w:rPr>
                <w:rFonts w:ascii="Courier New" w:hAnsi="Courier New" w:cs="Courier New"/>
                <w:sz w:val="24"/>
                <w:szCs w:val="24"/>
              </w:rPr>
              <w:t xml:space="preserve">    END IF;</w:t>
            </w:r>
          </w:p>
          <w:p w14:paraId="7338C81A" w14:textId="77777777" w:rsidR="00A738CB" w:rsidRPr="00A738CB" w:rsidRDefault="00A738CB" w:rsidP="00A738CB">
            <w:pPr>
              <w:jc w:val="both"/>
              <w:rPr>
                <w:rFonts w:ascii="Courier New" w:hAnsi="Courier New" w:cs="Courier New"/>
                <w:sz w:val="24"/>
                <w:szCs w:val="24"/>
              </w:rPr>
            </w:pPr>
          </w:p>
          <w:p w14:paraId="64617658" w14:textId="77777777" w:rsidR="00A738CB" w:rsidRPr="00A738CB" w:rsidRDefault="00A738CB" w:rsidP="00A738CB">
            <w:pPr>
              <w:jc w:val="both"/>
              <w:rPr>
                <w:rFonts w:ascii="Courier New" w:hAnsi="Courier New" w:cs="Courier New"/>
                <w:sz w:val="24"/>
                <w:szCs w:val="24"/>
              </w:rPr>
            </w:pPr>
            <w:r w:rsidRPr="00A738CB">
              <w:rPr>
                <w:rFonts w:ascii="Courier New" w:hAnsi="Courier New" w:cs="Courier New"/>
                <w:sz w:val="24"/>
                <w:szCs w:val="24"/>
              </w:rPr>
              <w:t xml:space="preserve">    -- Перебор пользователей в JSON</w:t>
            </w:r>
          </w:p>
          <w:p w14:paraId="0A05F333"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rPr>
              <w:t xml:space="preserve">    </w:t>
            </w:r>
            <w:r w:rsidRPr="00A738CB">
              <w:rPr>
                <w:rFonts w:ascii="Courier New" w:hAnsi="Courier New" w:cs="Courier New"/>
                <w:sz w:val="24"/>
                <w:szCs w:val="24"/>
                <w:lang w:val="en-US"/>
              </w:rPr>
              <w:t>FOR user_data IN SELECT * FROM json_array_elements(json_data)</w:t>
            </w:r>
          </w:p>
          <w:p w14:paraId="214FAE37"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LOOP</w:t>
            </w:r>
          </w:p>
          <w:p w14:paraId="08DB40C9"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 </w:t>
            </w:r>
            <w:r w:rsidRPr="00A738CB">
              <w:rPr>
                <w:rFonts w:ascii="Courier New" w:hAnsi="Courier New" w:cs="Courier New"/>
                <w:sz w:val="24"/>
                <w:szCs w:val="24"/>
              </w:rPr>
              <w:t>Извлечение</w:t>
            </w:r>
            <w:r w:rsidRPr="00A738CB">
              <w:rPr>
                <w:rFonts w:ascii="Courier New" w:hAnsi="Courier New" w:cs="Courier New"/>
                <w:sz w:val="24"/>
                <w:szCs w:val="24"/>
                <w:lang w:val="en-US"/>
              </w:rPr>
              <w:t xml:space="preserve"> </w:t>
            </w:r>
            <w:r w:rsidRPr="00A738CB">
              <w:rPr>
                <w:rFonts w:ascii="Courier New" w:hAnsi="Courier New" w:cs="Courier New"/>
                <w:sz w:val="24"/>
                <w:szCs w:val="24"/>
              </w:rPr>
              <w:t>значений</w:t>
            </w:r>
            <w:r w:rsidRPr="00A738CB">
              <w:rPr>
                <w:rFonts w:ascii="Courier New" w:hAnsi="Courier New" w:cs="Courier New"/>
                <w:sz w:val="24"/>
                <w:szCs w:val="24"/>
                <w:lang w:val="en-US"/>
              </w:rPr>
              <w:t xml:space="preserve"> </w:t>
            </w:r>
            <w:r w:rsidRPr="00A738CB">
              <w:rPr>
                <w:rFonts w:ascii="Courier New" w:hAnsi="Courier New" w:cs="Courier New"/>
                <w:sz w:val="24"/>
                <w:szCs w:val="24"/>
              </w:rPr>
              <w:t>из</w:t>
            </w:r>
            <w:r w:rsidRPr="00A738CB">
              <w:rPr>
                <w:rFonts w:ascii="Courier New" w:hAnsi="Courier New" w:cs="Courier New"/>
                <w:sz w:val="24"/>
                <w:szCs w:val="24"/>
                <w:lang w:val="en-US"/>
              </w:rPr>
              <w:t xml:space="preserve"> JSON</w:t>
            </w:r>
          </w:p>
          <w:p w14:paraId="5E511976"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username_param := user_data-&gt;&gt;'username';</w:t>
            </w:r>
          </w:p>
          <w:p w14:paraId="684AB7C7" w14:textId="7DB7D4BA" w:rsidR="00A738CB" w:rsidRPr="00A738CB" w:rsidRDefault="00A738CB">
            <w:pPr>
              <w:tabs>
                <w:tab w:val="left" w:pos="6133"/>
              </w:tabs>
              <w:jc w:val="both"/>
              <w:rPr>
                <w:rFonts w:ascii="Courier New" w:hAnsi="Courier New" w:cs="Courier New"/>
                <w:sz w:val="24"/>
                <w:szCs w:val="24"/>
                <w:lang w:val="en-US"/>
              </w:rPr>
              <w:pPrChange w:id="1041" w:author="Учетная запись Майкрософт" w:date="2024-12-17T12:51:00Z">
                <w:pPr>
                  <w:jc w:val="both"/>
                </w:pPr>
              </w:pPrChange>
            </w:pPr>
            <w:r w:rsidRPr="00A738CB">
              <w:rPr>
                <w:rFonts w:ascii="Courier New" w:hAnsi="Courier New" w:cs="Courier New"/>
                <w:sz w:val="24"/>
                <w:szCs w:val="24"/>
                <w:lang w:val="en-US"/>
              </w:rPr>
              <w:t xml:space="preserve">        password_hash_param := user_data-&gt;&gt;'password';</w:t>
            </w:r>
            <w:ins w:id="1042" w:author="Учетная запись Майкрософт" w:date="2024-12-17T12:51:00Z">
              <w:r w:rsidR="00A5095B">
                <w:rPr>
                  <w:rFonts w:ascii="Courier New" w:hAnsi="Courier New" w:cs="Courier New"/>
                  <w:sz w:val="24"/>
                  <w:szCs w:val="24"/>
                  <w:lang w:val="en-US"/>
                </w:rPr>
                <w:tab/>
              </w:r>
            </w:ins>
          </w:p>
          <w:p w14:paraId="15794D6C"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role_name_param := user_data-&gt;&gt;'role';</w:t>
            </w:r>
          </w:p>
          <w:p w14:paraId="699BF2F0"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playlist_photo_url_param := user_data-&gt;&gt;'playlist_photo_url';</w:t>
            </w:r>
          </w:p>
          <w:p w14:paraId="1EC3BEB3" w14:textId="77777777" w:rsidR="00A738CB" w:rsidRPr="00A738CB" w:rsidRDefault="00A738CB" w:rsidP="00A738CB">
            <w:pPr>
              <w:jc w:val="both"/>
              <w:rPr>
                <w:rFonts w:ascii="Courier New" w:hAnsi="Courier New" w:cs="Courier New"/>
                <w:sz w:val="24"/>
                <w:szCs w:val="24"/>
                <w:lang w:val="en-US"/>
              </w:rPr>
            </w:pPr>
          </w:p>
          <w:p w14:paraId="5677A6E0" w14:textId="77777777" w:rsidR="00A738CB" w:rsidRPr="00A738CB" w:rsidRDefault="00A738CB" w:rsidP="00A738CB">
            <w:pPr>
              <w:jc w:val="both"/>
              <w:rPr>
                <w:rFonts w:ascii="Courier New" w:hAnsi="Courier New" w:cs="Courier New"/>
                <w:sz w:val="24"/>
                <w:szCs w:val="24"/>
              </w:rPr>
            </w:pPr>
            <w:r w:rsidRPr="00A738CB">
              <w:rPr>
                <w:rFonts w:ascii="Courier New" w:hAnsi="Courier New" w:cs="Courier New"/>
                <w:sz w:val="24"/>
                <w:szCs w:val="24"/>
                <w:lang w:val="en-US"/>
              </w:rPr>
              <w:lastRenderedPageBreak/>
              <w:t xml:space="preserve">        </w:t>
            </w:r>
            <w:r w:rsidRPr="00A738CB">
              <w:rPr>
                <w:rFonts w:ascii="Courier New" w:hAnsi="Courier New" w:cs="Courier New"/>
                <w:sz w:val="24"/>
                <w:szCs w:val="24"/>
              </w:rPr>
              <w:t>-- Вызов процедуры add_user для каждого пользователя из JSON</w:t>
            </w:r>
          </w:p>
          <w:p w14:paraId="4749D503" w14:textId="77777777" w:rsidR="00A738CB" w:rsidRPr="00A738CB" w:rsidRDefault="00A738CB" w:rsidP="00A738CB">
            <w:pPr>
              <w:jc w:val="both"/>
              <w:rPr>
                <w:rFonts w:ascii="Courier New" w:hAnsi="Courier New" w:cs="Courier New"/>
                <w:sz w:val="24"/>
                <w:szCs w:val="24"/>
                <w:lang w:val="en-US"/>
              </w:rPr>
            </w:pPr>
            <w:r w:rsidRPr="00A738CB">
              <w:rPr>
                <w:rFonts w:ascii="Courier New" w:hAnsi="Courier New" w:cs="Courier New"/>
                <w:sz w:val="24"/>
                <w:szCs w:val="24"/>
              </w:rPr>
              <w:t xml:space="preserve">        </w:t>
            </w:r>
            <w:r w:rsidRPr="00A738CB">
              <w:rPr>
                <w:rFonts w:ascii="Courier New" w:hAnsi="Courier New" w:cs="Courier New"/>
                <w:sz w:val="24"/>
                <w:szCs w:val="24"/>
                <w:lang w:val="en-US"/>
              </w:rPr>
              <w:t>CALL add_user(username_param, password_hash_param, role_name_param, playlist_photo_url_param, user_id_output, user_exists);</w:t>
            </w:r>
          </w:p>
          <w:p w14:paraId="767DB4AB" w14:textId="77777777" w:rsidR="00A738CB" w:rsidRPr="00E57BEB" w:rsidRDefault="00A738CB" w:rsidP="00A738CB">
            <w:pPr>
              <w:jc w:val="both"/>
              <w:rPr>
                <w:rFonts w:ascii="Courier New" w:hAnsi="Courier New" w:cs="Courier New"/>
                <w:sz w:val="24"/>
                <w:szCs w:val="24"/>
                <w:lang w:val="en-US"/>
              </w:rPr>
            </w:pPr>
            <w:r w:rsidRPr="00A738CB">
              <w:rPr>
                <w:rFonts w:ascii="Courier New" w:hAnsi="Courier New" w:cs="Courier New"/>
                <w:sz w:val="24"/>
                <w:szCs w:val="24"/>
                <w:lang w:val="en-US"/>
              </w:rPr>
              <w:t xml:space="preserve">    </w:t>
            </w:r>
            <w:r w:rsidRPr="00E57BEB">
              <w:rPr>
                <w:rFonts w:ascii="Courier New" w:hAnsi="Courier New" w:cs="Courier New"/>
                <w:sz w:val="24"/>
                <w:szCs w:val="24"/>
                <w:lang w:val="en-US"/>
              </w:rPr>
              <w:t>END LOOP;</w:t>
            </w:r>
          </w:p>
          <w:p w14:paraId="4F89097E" w14:textId="77777777" w:rsidR="00A738CB" w:rsidRPr="00E57BEB" w:rsidRDefault="00A738CB" w:rsidP="00A738CB">
            <w:pPr>
              <w:jc w:val="both"/>
              <w:rPr>
                <w:rFonts w:ascii="Courier New" w:hAnsi="Courier New" w:cs="Courier New"/>
                <w:sz w:val="24"/>
                <w:szCs w:val="24"/>
                <w:lang w:val="en-US"/>
              </w:rPr>
            </w:pPr>
            <w:r w:rsidRPr="00E57BEB">
              <w:rPr>
                <w:rFonts w:ascii="Courier New" w:hAnsi="Courier New" w:cs="Courier New"/>
                <w:sz w:val="24"/>
                <w:szCs w:val="24"/>
                <w:lang w:val="en-US"/>
              </w:rPr>
              <w:t>END;</w:t>
            </w:r>
          </w:p>
          <w:p w14:paraId="4965DCEA" w14:textId="573E0CE6" w:rsidR="00A738CB" w:rsidRPr="00E57BEB" w:rsidRDefault="00A738CB" w:rsidP="00A738CB">
            <w:pPr>
              <w:jc w:val="both"/>
              <w:rPr>
                <w:lang w:val="en-US"/>
              </w:rPr>
            </w:pPr>
            <w:r w:rsidRPr="00E57BEB">
              <w:rPr>
                <w:rFonts w:ascii="Courier New" w:hAnsi="Courier New" w:cs="Courier New"/>
                <w:sz w:val="24"/>
                <w:szCs w:val="24"/>
                <w:lang w:val="en-US"/>
              </w:rPr>
              <w:t>$$ LANGUAGE plpgsql;</w:t>
            </w:r>
          </w:p>
        </w:tc>
      </w:tr>
    </w:tbl>
    <w:p w14:paraId="3421E9A7" w14:textId="138D12EE" w:rsidR="00A738CB" w:rsidRPr="00A738CB" w:rsidRDefault="00A738CB" w:rsidP="00A738CB">
      <w:pPr>
        <w:spacing w:after="280"/>
        <w:jc w:val="center"/>
      </w:pPr>
      <w:r>
        <w:lastRenderedPageBreak/>
        <w:t xml:space="preserve">Листинг </w:t>
      </w:r>
      <w:ins w:id="1043" w:author="Учетная запись Майкрософт" w:date="2024-12-17T15:04:00Z">
        <w:r w:rsidR="00D6165F">
          <w:t>Г</w:t>
        </w:r>
      </w:ins>
      <w:del w:id="1044" w:author="Учетная запись Майкрософт" w:date="2024-12-17T15:04:00Z">
        <w:r w:rsidDel="00D6165F">
          <w:delText>Е</w:delText>
        </w:r>
      </w:del>
      <w:r>
        <w:t>.</w:t>
      </w:r>
      <w:r w:rsidRPr="00A738CB">
        <w:t xml:space="preserve">2 </w:t>
      </w:r>
      <w:r>
        <w:t xml:space="preserve">– Процедура экспорта для таблицы </w:t>
      </w:r>
      <w:commentRangeStart w:id="1045"/>
      <w:r>
        <w:rPr>
          <w:lang w:val="en-US"/>
        </w:rPr>
        <w:t>users</w:t>
      </w:r>
      <w:commentRangeEnd w:id="1045"/>
      <w:r w:rsidR="009D5645">
        <w:rPr>
          <w:rStyle w:val="afe"/>
        </w:rPr>
        <w:commentReference w:id="1045"/>
      </w:r>
    </w:p>
    <w:p w14:paraId="3D5FBCEB" w14:textId="77777777" w:rsidR="00A738CB" w:rsidRPr="00A738CB" w:rsidRDefault="00A738CB" w:rsidP="00A738CB">
      <w:pPr>
        <w:spacing w:after="280"/>
      </w:pPr>
    </w:p>
    <w:p w14:paraId="2CF5C3B0" w14:textId="77777777" w:rsidR="009B27BE" w:rsidRDefault="009B27BE" w:rsidP="00A738CB">
      <w:pPr>
        <w:spacing w:after="360"/>
        <w:rPr>
          <w:b/>
          <w:bCs/>
        </w:rPr>
      </w:pPr>
    </w:p>
    <w:p w14:paraId="66FA9F76" w14:textId="77777777" w:rsidR="009B27BE" w:rsidRPr="009B27BE" w:rsidRDefault="009B27BE" w:rsidP="009B27BE">
      <w:pPr>
        <w:spacing w:after="360"/>
        <w:jc w:val="center"/>
        <w:rPr>
          <w:b/>
          <w:bCs/>
        </w:rPr>
      </w:pPr>
    </w:p>
    <w:p w14:paraId="67251E8D" w14:textId="77777777" w:rsidR="009B27BE" w:rsidRPr="009B27BE" w:rsidRDefault="009B27BE" w:rsidP="009B27BE">
      <w:pPr>
        <w:spacing w:after="360"/>
        <w:jc w:val="center"/>
        <w:rPr>
          <w:b/>
          <w:bCs/>
        </w:rPr>
      </w:pPr>
    </w:p>
    <w:p w14:paraId="1C0F1C61" w14:textId="0E56F479" w:rsidR="00F62847" w:rsidRPr="009B27BE" w:rsidRDefault="00F62847" w:rsidP="009B27BE">
      <w:pPr>
        <w:spacing w:after="0" w:line="240" w:lineRule="auto"/>
        <w:jc w:val="center"/>
        <w:rPr>
          <w:noProof/>
          <w:lang w:eastAsia="ru-RU"/>
        </w:rPr>
      </w:pPr>
    </w:p>
    <w:sectPr w:rsidR="00F62847" w:rsidRPr="009B27BE" w:rsidSect="00B70BDA">
      <w:headerReference w:type="default" r:id="rId40"/>
      <w:headerReference w:type="first" r:id="rId41"/>
      <w:pgSz w:w="11906" w:h="16838" w:code="9"/>
      <w:pgMar w:top="1134" w:right="851" w:bottom="1134" w:left="1701" w:header="709" w:footer="709" w:gutter="0"/>
      <w:pgNumType w:start="5"/>
      <w:cols w:space="708"/>
      <w:docGrid w:linePitch="381"/>
      <w:sectPrChange w:id="1046" w:author="Маргарита Савельева" w:date="2024-12-17T23:20:00Z">
        <w:sectPr w:rsidR="00F62847" w:rsidRPr="009B27BE" w:rsidSect="00B70BDA">
          <w:pgMar w:top="1134" w:right="851" w:bottom="1134" w:left="1701" w:header="709" w:footer="709"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Microsoft Office User" w:date="2024-12-17T11:53:00Z" w:initials="MOU">
    <w:p w14:paraId="503CA9FE" w14:textId="77777777" w:rsidR="00E77652" w:rsidRDefault="00E77652">
      <w:pPr>
        <w:pStyle w:val="aff"/>
      </w:pPr>
      <w:r>
        <w:rPr>
          <w:rStyle w:val="afe"/>
        </w:rPr>
        <w:annotationRef/>
      </w:r>
      <w:r>
        <w:t>Интервалы до/после 0</w:t>
      </w:r>
    </w:p>
    <w:p w14:paraId="09A0A854" w14:textId="17F3A27E" w:rsidR="00E77652" w:rsidRDefault="00E77652">
      <w:pPr>
        <w:pStyle w:val="aff"/>
      </w:pPr>
      <w:r>
        <w:t>Пункты разного уровня имеют разный отступ: 1.2 и 1.1.2 не могут быть на одном уровне</w:t>
      </w:r>
    </w:p>
  </w:comment>
  <w:comment w:id="274" w:author="Microsoft Office User" w:date="2024-12-17T11:56:00Z" w:initials="MOU">
    <w:p w14:paraId="6408C261" w14:textId="6AAFAFAB" w:rsidR="00E77652" w:rsidRDefault="00E77652">
      <w:pPr>
        <w:pStyle w:val="aff"/>
      </w:pPr>
      <w:r>
        <w:rPr>
          <w:rStyle w:val="afe"/>
        </w:rPr>
        <w:annotationRef/>
      </w:r>
      <w:r>
        <w:t>Где задачи?</w:t>
      </w:r>
    </w:p>
  </w:comment>
  <w:comment w:id="320" w:author="Microsoft Office User" w:date="2024-12-17T11:55:00Z" w:initials="MOU">
    <w:p w14:paraId="4B02F2DF" w14:textId="3F049520" w:rsidR="00E77652" w:rsidRDefault="00E77652">
      <w:pPr>
        <w:pStyle w:val="aff"/>
      </w:pPr>
      <w:r>
        <w:rPr>
          <w:rStyle w:val="afe"/>
        </w:rPr>
        <w:annotationRef/>
      </w:r>
      <w:r>
        <w:t>Кто мы?</w:t>
      </w:r>
    </w:p>
  </w:comment>
  <w:comment w:id="319" w:author="Microsoft Office User" w:date="2024-12-17T11:58:00Z" w:initials="MOU">
    <w:p w14:paraId="017370CE" w14:textId="254E9DFA" w:rsidR="00E77652" w:rsidRDefault="00E77652">
      <w:pPr>
        <w:pStyle w:val="aff"/>
      </w:pPr>
      <w:r>
        <w:rPr>
          <w:rStyle w:val="afe"/>
        </w:rPr>
        <w:annotationRef/>
      </w:r>
      <w:r>
        <w:t>Это не вывод</w:t>
      </w:r>
    </w:p>
  </w:comment>
  <w:comment w:id="326" w:author="Microsoft Office User" w:date="2024-12-17T11:55:00Z" w:initials="MOU">
    <w:p w14:paraId="337FFA2B" w14:textId="2A1D8EFB" w:rsidR="00E77652" w:rsidRDefault="00E77652">
      <w:pPr>
        <w:pStyle w:val="aff"/>
      </w:pPr>
      <w:r>
        <w:rPr>
          <w:rStyle w:val="afe"/>
        </w:rPr>
        <w:annotationRef/>
      </w:r>
      <w:r>
        <w:t>Мы это кто?</w:t>
      </w:r>
    </w:p>
  </w:comment>
  <w:comment w:id="250" w:author="Microsoft Office User" w:date="2024-12-17T11:55:00Z" w:initials="MOU">
    <w:p w14:paraId="15E4BD50" w14:textId="38D93FDA" w:rsidR="00E77652" w:rsidRDefault="00E77652">
      <w:pPr>
        <w:pStyle w:val="aff"/>
      </w:pPr>
      <w:r>
        <w:rPr>
          <w:rStyle w:val="afe"/>
        </w:rPr>
        <w:annotationRef/>
      </w:r>
      <w:r>
        <w:t>Вы курсовой с кем-то делали? Или раздвоение личности?</w:t>
      </w:r>
    </w:p>
  </w:comment>
  <w:comment w:id="335" w:author="Microsoft Office User" w:date="2024-12-17T11:58:00Z" w:initials="MOU">
    <w:p w14:paraId="4264305E" w14:textId="386F088F" w:rsidR="00E77652" w:rsidRDefault="00E77652">
      <w:pPr>
        <w:pStyle w:val="aff"/>
      </w:pPr>
      <w:r>
        <w:rPr>
          <w:rStyle w:val="afe"/>
        </w:rPr>
        <w:annotationRef/>
      </w:r>
      <w:r>
        <w:t>Добавить про технологию</w:t>
      </w:r>
    </w:p>
  </w:comment>
  <w:comment w:id="346" w:author="Microsoft Office User" w:date="2024-12-17T11:59:00Z" w:initials="MOU">
    <w:p w14:paraId="5F0F0EE8" w14:textId="77777777" w:rsidR="00E77652" w:rsidRDefault="00E77652">
      <w:pPr>
        <w:pStyle w:val="aff"/>
      </w:pPr>
      <w:r>
        <w:rPr>
          <w:rStyle w:val="afe"/>
        </w:rPr>
        <w:annotationRef/>
      </w:r>
      <w:r>
        <w:t>Цель была во введении</w:t>
      </w:r>
    </w:p>
    <w:p w14:paraId="540F528A" w14:textId="2D6BC20A" w:rsidR="00E77652" w:rsidRDefault="00E77652">
      <w:pPr>
        <w:pStyle w:val="aff"/>
      </w:pPr>
      <w:r>
        <w:t>Оставить 1 где-то</w:t>
      </w:r>
    </w:p>
  </w:comment>
  <w:comment w:id="349" w:author="Microsoft Office User" w:date="2024-12-17T11:59:00Z" w:initials="MOU">
    <w:p w14:paraId="19FFC098" w14:textId="7E5BD21A" w:rsidR="00E77652" w:rsidRDefault="00E77652">
      <w:pPr>
        <w:pStyle w:val="aff"/>
      </w:pPr>
      <w:r>
        <w:rPr>
          <w:rStyle w:val="afe"/>
        </w:rPr>
        <w:annotationRef/>
      </w:r>
      <w:r>
        <w:t>задача</w:t>
      </w:r>
    </w:p>
  </w:comment>
  <w:comment w:id="359" w:author="Microsoft Office User" w:date="2024-12-17T11:59:00Z" w:initials="MOU">
    <w:p w14:paraId="2398283B" w14:textId="6F988431" w:rsidR="00E77652" w:rsidRDefault="00E77652">
      <w:pPr>
        <w:pStyle w:val="aff"/>
      </w:pPr>
      <w:r>
        <w:rPr>
          <w:rStyle w:val="afe"/>
        </w:rPr>
        <w:annotationRef/>
      </w:r>
      <w:r>
        <w:t>а тут опять задачи</w:t>
      </w:r>
    </w:p>
  </w:comment>
  <w:comment w:id="360" w:author="Microsoft Office User" w:date="2024-12-17T11:59:00Z" w:initials="MOU">
    <w:p w14:paraId="12EE9C85" w14:textId="253E319B" w:rsidR="00E77652" w:rsidRDefault="00E77652">
      <w:pPr>
        <w:pStyle w:val="aff"/>
      </w:pPr>
      <w:r>
        <w:rPr>
          <w:rStyle w:val="afe"/>
        </w:rPr>
        <w:annotationRef/>
      </w:r>
      <w:r>
        <w:t>оформление списков</w:t>
      </w:r>
    </w:p>
    <w:p w14:paraId="49144423" w14:textId="0CE9B6B7" w:rsidR="00E77652" w:rsidRDefault="00E77652" w:rsidP="00531FD5">
      <w:pPr>
        <w:pStyle w:val="aff"/>
        <w:spacing w:after="0"/>
        <w:ind w:firstLine="709"/>
      </w:pPr>
      <w:r>
        <w:t>Этот оформлю я остальные по примеру сами</w:t>
      </w:r>
    </w:p>
  </w:comment>
  <w:comment w:id="364" w:author="Microsoft Office User" w:date="2024-12-17T12:00:00Z" w:initials="MOU">
    <w:p w14:paraId="6B923AA2" w14:textId="077AAB46" w:rsidR="00E77652" w:rsidRDefault="00E77652">
      <w:pPr>
        <w:pStyle w:val="aff"/>
      </w:pPr>
      <w:r>
        <w:rPr>
          <w:rStyle w:val="afe"/>
        </w:rPr>
        <w:annotationRef/>
      </w:r>
      <w:r>
        <w:t>список</w:t>
      </w:r>
    </w:p>
  </w:comment>
  <w:comment w:id="471" w:author="Microsoft Office User" w:date="2024-12-17T12:01:00Z" w:initials="MOU">
    <w:p w14:paraId="511D29EF" w14:textId="77777777" w:rsidR="00E77652" w:rsidRDefault="00E77652">
      <w:pPr>
        <w:pStyle w:val="aff"/>
      </w:pPr>
      <w:r>
        <w:rPr>
          <w:rStyle w:val="afe"/>
        </w:rPr>
        <w:annotationRef/>
      </w:r>
      <w:r>
        <w:t>аналога должно быть ТРИ</w:t>
      </w:r>
    </w:p>
    <w:p w14:paraId="08094E09" w14:textId="38E3BCA7" w:rsidR="00E77652" w:rsidRDefault="00E77652">
      <w:pPr>
        <w:pStyle w:val="aff"/>
      </w:pPr>
      <w:r>
        <w:t>очень скромный анализ, расширить</w:t>
      </w:r>
    </w:p>
  </w:comment>
  <w:comment w:id="476" w:author="Microsoft Office User" w:date="2024-12-17T12:02:00Z" w:initials="MOU">
    <w:p w14:paraId="5E77F999" w14:textId="7AE5E175" w:rsidR="00E77652" w:rsidRPr="00CC111A" w:rsidRDefault="00E77652">
      <w:pPr>
        <w:pStyle w:val="aff"/>
        <w:rPr>
          <w:b/>
          <w:bCs/>
        </w:rPr>
      </w:pPr>
      <w:r>
        <w:rPr>
          <w:rStyle w:val="afe"/>
        </w:rPr>
        <w:annotationRef/>
      </w:r>
      <w:r w:rsidRPr="00CC111A">
        <w:rPr>
          <w:b/>
          <w:bCs/>
        </w:rPr>
        <w:t>раздел про проектирование бд, а в нем ничего про проектирование нет</w:t>
      </w:r>
    </w:p>
  </w:comment>
  <w:comment w:id="478" w:author="Microsoft Office User" w:date="2024-12-17T12:02:00Z" w:initials="MOU">
    <w:p w14:paraId="23C15F72" w14:textId="37088F8E" w:rsidR="00E77652" w:rsidRDefault="00E77652">
      <w:pPr>
        <w:pStyle w:val="aff"/>
      </w:pPr>
      <w:r>
        <w:rPr>
          <w:rStyle w:val="afe"/>
        </w:rPr>
        <w:annotationRef/>
      </w:r>
      <w:r>
        <w:t>где диаграмма вариантов использования?</w:t>
      </w:r>
    </w:p>
  </w:comment>
  <w:comment w:id="504" w:author="Microsoft Office User" w:date="2024-12-17T12:01:00Z" w:initials="MOU">
    <w:p w14:paraId="13C91582" w14:textId="35D0BBCC" w:rsidR="00E77652" w:rsidRDefault="00E77652">
      <w:pPr>
        <w:pStyle w:val="aff"/>
      </w:pPr>
      <w:r>
        <w:rPr>
          <w:rStyle w:val="afe"/>
        </w:rPr>
        <w:annotationRef/>
      </w:r>
      <w:r>
        <w:t>выровнять по середине</w:t>
      </w:r>
    </w:p>
  </w:comment>
  <w:comment w:id="613" w:author="Microsoft Office User" w:date="2024-12-17T12:05:00Z" w:initials="MOU">
    <w:p w14:paraId="38659FCC" w14:textId="77777777" w:rsidR="00E77652" w:rsidRDefault="00E77652">
      <w:pPr>
        <w:pStyle w:val="aff"/>
      </w:pPr>
      <w:r>
        <w:rPr>
          <w:rStyle w:val="afe"/>
        </w:rPr>
        <w:annotationRef/>
      </w:r>
      <w:r>
        <w:t>таблицы из двух полей нехорошо</w:t>
      </w:r>
    </w:p>
    <w:p w14:paraId="75F40A0A" w14:textId="3E6E510E" w:rsidR="00E77652" w:rsidRDefault="00E77652">
      <w:pPr>
        <w:pStyle w:val="aff"/>
      </w:pPr>
      <w:r>
        <w:t>У Вас же были хорошие таблицы, зачем их поменяли? Стало сильно хуже</w:t>
      </w:r>
    </w:p>
  </w:comment>
  <w:comment w:id="616" w:author="Microsoft Office User" w:date="2024-12-17T12:07:00Z" w:initials="MOU">
    <w:p w14:paraId="2D2138A1" w14:textId="77777777" w:rsidR="00E77652" w:rsidRDefault="00E77652">
      <w:pPr>
        <w:pStyle w:val="aff"/>
      </w:pPr>
      <w:r>
        <w:rPr>
          <w:rStyle w:val="afe"/>
        </w:rPr>
        <w:annotationRef/>
      </w:r>
      <w:r>
        <w:t>Иногда новая строка в середине предложения</w:t>
      </w:r>
    </w:p>
    <w:p w14:paraId="29284960" w14:textId="56698C11" w:rsidR="00E77652" w:rsidRDefault="00E77652">
      <w:pPr>
        <w:pStyle w:val="aff"/>
      </w:pPr>
      <w:r>
        <w:t>Проверить и убрать</w:t>
      </w:r>
    </w:p>
  </w:comment>
  <w:comment w:id="720" w:author="Microsoft Office User" w:date="2024-12-17T12:10:00Z" w:initials="MOU">
    <w:p w14:paraId="73C8B99F" w14:textId="35EC5908" w:rsidR="00E77652" w:rsidRDefault="00E77652">
      <w:pPr>
        <w:pStyle w:val="aff"/>
      </w:pPr>
      <w:r>
        <w:rPr>
          <w:rStyle w:val="afe"/>
        </w:rPr>
        <w:annotationRef/>
      </w:r>
      <w:r>
        <w:t>шрифт</w:t>
      </w:r>
    </w:p>
  </w:comment>
  <w:comment w:id="858" w:author="Microsoft Office User" w:date="2024-12-17T12:10:00Z" w:initials="MOU">
    <w:p w14:paraId="472063C5" w14:textId="27D28FAF" w:rsidR="00E77652" w:rsidRDefault="00E77652" w:rsidP="009614E8">
      <w:pPr>
        <w:pStyle w:val="aff"/>
        <w:numPr>
          <w:ilvl w:val="0"/>
          <w:numId w:val="33"/>
        </w:numPr>
      </w:pPr>
      <w:r>
        <w:rPr>
          <w:rStyle w:val="afe"/>
        </w:rPr>
        <w:annotationRef/>
      </w:r>
      <w:r>
        <w:t>добавить маркер списка</w:t>
      </w:r>
    </w:p>
  </w:comment>
  <w:comment w:id="932" w:author="Microsoft Office User" w:date="2024-12-17T12:12:00Z" w:initials="MOU">
    <w:p w14:paraId="651AB433" w14:textId="76C1682E" w:rsidR="00E77652" w:rsidRDefault="00E77652">
      <w:pPr>
        <w:pStyle w:val="aff"/>
      </w:pPr>
      <w:r>
        <w:rPr>
          <w:rStyle w:val="afe"/>
        </w:rPr>
        <w:annotationRef/>
      </w:r>
      <w:r>
        <w:t>место в конце</w:t>
      </w:r>
    </w:p>
  </w:comment>
  <w:comment w:id="934" w:author="Microsoft Office User" w:date="2024-12-17T12:11:00Z" w:initials="MOU">
    <w:p w14:paraId="0CBF929F" w14:textId="48970800" w:rsidR="00E77652" w:rsidRDefault="00E77652">
      <w:pPr>
        <w:pStyle w:val="aff"/>
      </w:pPr>
      <w:r>
        <w:rPr>
          <w:rStyle w:val="afe"/>
        </w:rPr>
        <w:annotationRef/>
      </w:r>
      <w:r>
        <w:t>место в конце страницы много</w:t>
      </w:r>
    </w:p>
  </w:comment>
  <w:comment w:id="935" w:author="Microsoft Office User" w:date="2024-12-17T12:11:00Z" w:initials="MOU">
    <w:p w14:paraId="53DF049D" w14:textId="53EB80F8" w:rsidR="00E77652" w:rsidRDefault="00E77652">
      <w:pPr>
        <w:pStyle w:val="aff"/>
      </w:pPr>
      <w:r>
        <w:rPr>
          <w:rStyle w:val="afe"/>
        </w:rPr>
        <w:annotationRef/>
      </w:r>
      <w:r>
        <w:t>много места в конце страницы, за счет размера рисунков это убрать</w:t>
      </w:r>
    </w:p>
  </w:comment>
  <w:comment w:id="940" w:author="Microsoft Office User" w:date="2024-12-17T12:12:00Z" w:initials="MOU">
    <w:p w14:paraId="74C6B561" w14:textId="6F6742C6" w:rsidR="00E77652" w:rsidRDefault="00E77652">
      <w:pPr>
        <w:pStyle w:val="aff"/>
      </w:pPr>
      <w:r>
        <w:rPr>
          <w:rStyle w:val="afe"/>
        </w:rPr>
        <w:annotationRef/>
      </w:r>
      <w:r>
        <w:t>место в конце</w:t>
      </w:r>
    </w:p>
  </w:comment>
  <w:comment w:id="992" w:author="Microsoft Office User" w:date="2024-12-17T12:15:00Z" w:initials="MOU">
    <w:p w14:paraId="0A524F54" w14:textId="21F1DAE5" w:rsidR="00E77652" w:rsidRDefault="00E77652">
      <w:pPr>
        <w:pStyle w:val="aff"/>
      </w:pPr>
      <w:r>
        <w:rPr>
          <w:rStyle w:val="afe"/>
        </w:rPr>
        <w:annotationRef/>
      </w:r>
      <w:r>
        <w:t>Тоже самое</w:t>
      </w:r>
    </w:p>
  </w:comment>
  <w:comment w:id="1002" w:author="Microsoft Office User" w:date="2024-12-17T12:15:00Z" w:initials="MOU">
    <w:p w14:paraId="7FFFA699" w14:textId="77777777" w:rsidR="00E77652" w:rsidRDefault="00E77652">
      <w:pPr>
        <w:pStyle w:val="aff"/>
      </w:pPr>
      <w:r>
        <w:rPr>
          <w:rStyle w:val="afe"/>
        </w:rPr>
        <w:annotationRef/>
      </w:r>
      <w:r>
        <w:t>?</w:t>
      </w:r>
    </w:p>
    <w:p w14:paraId="1355A53F" w14:textId="16E60B72" w:rsidR="00E77652" w:rsidRDefault="00E77652">
      <w:pPr>
        <w:pStyle w:val="aff"/>
      </w:pPr>
      <w:r>
        <w:t xml:space="preserve">Снизу пишете </w:t>
      </w:r>
    </w:p>
    <w:p w14:paraId="566756CF" w14:textId="00C4FF93" w:rsidR="00E77652" w:rsidRDefault="00E77652">
      <w:pPr>
        <w:pStyle w:val="aff"/>
      </w:pPr>
      <w:r>
        <w:t>Листинг В.1 - Название</w:t>
      </w:r>
    </w:p>
  </w:comment>
  <w:comment w:id="1016" w:author="Microsoft Office User" w:date="2024-12-17T12:16:00Z" w:initials="MOU">
    <w:p w14:paraId="208D4D3F" w14:textId="004CC4F7" w:rsidR="00E77652" w:rsidRDefault="00E77652">
      <w:pPr>
        <w:pStyle w:val="aff"/>
      </w:pPr>
      <w:r>
        <w:rPr>
          <w:rStyle w:val="afe"/>
        </w:rPr>
        <w:annotationRef/>
      </w:r>
      <w:r>
        <w:t>Тоже самое</w:t>
      </w:r>
    </w:p>
  </w:comment>
  <w:comment w:id="1030" w:author="Microsoft Office User" w:date="2024-12-17T12:16:00Z" w:initials="MOU">
    <w:p w14:paraId="1C2CDD7F" w14:textId="7CFCDB4A" w:rsidR="00E77652" w:rsidRDefault="00E77652">
      <w:pPr>
        <w:pStyle w:val="aff"/>
      </w:pPr>
      <w:r>
        <w:rPr>
          <w:rStyle w:val="afe"/>
        </w:rPr>
        <w:annotationRef/>
      </w:r>
      <w:r>
        <w:t>тоже</w:t>
      </w:r>
    </w:p>
  </w:comment>
  <w:comment w:id="1040" w:author="Microsoft Office User" w:date="2024-12-17T12:17:00Z" w:initials="MOU">
    <w:p w14:paraId="0B75A604" w14:textId="7AF5AD87" w:rsidR="00E77652" w:rsidRDefault="00E77652">
      <w:pPr>
        <w:pStyle w:val="aff"/>
      </w:pPr>
      <w:r>
        <w:rPr>
          <w:rStyle w:val="afe"/>
        </w:rPr>
        <w:annotationRef/>
      </w:r>
      <w:r>
        <w:t>Большими или маленькими буквами?</w:t>
      </w:r>
    </w:p>
  </w:comment>
  <w:comment w:id="1045" w:author="Microsoft Office User" w:date="2024-12-17T12:17:00Z" w:initials="MOU">
    <w:p w14:paraId="3E0F1FA3" w14:textId="53E22525" w:rsidR="00E77652" w:rsidRDefault="00E77652">
      <w:pPr>
        <w:pStyle w:val="aff"/>
      </w:pPr>
      <w:r>
        <w:rPr>
          <w:rStyle w:val="afe"/>
        </w:rPr>
        <w:annotationRef/>
      </w:r>
      <w:r>
        <w:t>Тоже самое</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A0A854" w15:done="0"/>
  <w15:commentEx w15:paraId="6408C261" w15:done="0"/>
  <w15:commentEx w15:paraId="4B02F2DF" w15:done="0"/>
  <w15:commentEx w15:paraId="017370CE" w15:done="0"/>
  <w15:commentEx w15:paraId="337FFA2B" w15:done="0"/>
  <w15:commentEx w15:paraId="15E4BD50" w15:done="0"/>
  <w15:commentEx w15:paraId="4264305E" w15:done="0"/>
  <w15:commentEx w15:paraId="540F528A" w15:done="0"/>
  <w15:commentEx w15:paraId="19FFC098" w15:done="0"/>
  <w15:commentEx w15:paraId="2398283B" w15:done="0"/>
  <w15:commentEx w15:paraId="49144423" w15:done="0"/>
  <w15:commentEx w15:paraId="6B923AA2" w15:done="0"/>
  <w15:commentEx w15:paraId="08094E09" w15:done="0"/>
  <w15:commentEx w15:paraId="5E77F999" w15:done="0"/>
  <w15:commentEx w15:paraId="23C15F72" w15:done="0"/>
  <w15:commentEx w15:paraId="13C91582" w15:done="0"/>
  <w15:commentEx w15:paraId="75F40A0A" w15:done="0"/>
  <w15:commentEx w15:paraId="29284960" w15:done="0"/>
  <w15:commentEx w15:paraId="73C8B99F" w15:done="0"/>
  <w15:commentEx w15:paraId="472063C5" w15:done="0"/>
  <w15:commentEx w15:paraId="651AB433" w15:done="0"/>
  <w15:commentEx w15:paraId="0CBF929F" w15:done="0"/>
  <w15:commentEx w15:paraId="53DF049D" w15:done="0"/>
  <w15:commentEx w15:paraId="74C6B561" w15:done="0"/>
  <w15:commentEx w15:paraId="0A524F54" w15:done="0"/>
  <w15:commentEx w15:paraId="566756CF" w15:done="0"/>
  <w15:commentEx w15:paraId="208D4D3F" w15:done="0"/>
  <w15:commentEx w15:paraId="1C2CDD7F" w15:done="0"/>
  <w15:commentEx w15:paraId="0B75A604" w15:done="0"/>
  <w15:commentEx w15:paraId="3E0F1F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B0BE4A1" w16cex:dateUtc="2024-12-17T08:53:00Z"/>
  <w16cex:commentExtensible w16cex:durableId="2B0BE557" w16cex:dateUtc="2024-12-17T08:56:00Z"/>
  <w16cex:commentExtensible w16cex:durableId="2B0BE52D" w16cex:dateUtc="2024-12-17T08:55:00Z"/>
  <w16cex:commentExtensible w16cex:durableId="2B0BE5F6" w16cex:dateUtc="2024-12-17T08:58:00Z"/>
  <w16cex:commentExtensible w16cex:durableId="2B0BE522" w16cex:dateUtc="2024-12-17T08:55:00Z"/>
  <w16cex:commentExtensible w16cex:durableId="2B0BE540" w16cex:dateUtc="2024-12-17T08:55:00Z"/>
  <w16cex:commentExtensible w16cex:durableId="2B0BE5CD" w16cex:dateUtc="2024-12-17T08:58:00Z"/>
  <w16cex:commentExtensible w16cex:durableId="2B0BE60D" w16cex:dateUtc="2024-12-17T08:59:00Z"/>
  <w16cex:commentExtensible w16cex:durableId="2B0BE621" w16cex:dateUtc="2024-12-17T08:59:00Z"/>
  <w16cex:commentExtensible w16cex:durableId="2B0BE628" w16cex:dateUtc="2024-12-17T08:59:00Z"/>
  <w16cex:commentExtensible w16cex:durableId="2B0BE632" w16cex:dateUtc="2024-12-17T08:59:00Z"/>
  <w16cex:commentExtensible w16cex:durableId="2B0BE675" w16cex:dateUtc="2024-12-17T09:00:00Z"/>
  <w16cex:commentExtensible w16cex:durableId="2B0BE697" w16cex:dateUtc="2024-12-17T09:01:00Z"/>
  <w16cex:commentExtensible w16cex:durableId="2B0BE6F0" w16cex:dateUtc="2024-12-17T09:02:00Z"/>
  <w16cex:commentExtensible w16cex:durableId="2B0BE6DA" w16cex:dateUtc="2024-12-17T09:02:00Z"/>
  <w16cex:commentExtensible w16cex:durableId="2B0BE6B4" w16cex:dateUtc="2024-12-17T09:01:00Z"/>
  <w16cex:commentExtensible w16cex:durableId="2B0BE76E" w16cex:dateUtc="2024-12-17T09:05:00Z"/>
  <w16cex:commentExtensible w16cex:durableId="2B0BE81C" w16cex:dateUtc="2024-12-17T09:07:00Z"/>
  <w16cex:commentExtensible w16cex:durableId="2B0BE8A2" w16cex:dateUtc="2024-12-17T09:10:00Z"/>
  <w16cex:commentExtensible w16cex:durableId="2B0BE8B8" w16cex:dateUtc="2024-12-17T09:10:00Z"/>
  <w16cex:commentExtensible w16cex:durableId="2B0BE914" w16cex:dateUtc="2024-12-17T09:12:00Z"/>
  <w16cex:commentExtensible w16cex:durableId="2B0BE908" w16cex:dateUtc="2024-12-17T09:11:00Z"/>
  <w16cex:commentExtensible w16cex:durableId="2B0BE8F1" w16cex:dateUtc="2024-12-17T09:11:00Z"/>
  <w16cex:commentExtensible w16cex:durableId="2B0BE925" w16cex:dateUtc="2024-12-17T09:12:00Z"/>
  <w16cex:commentExtensible w16cex:durableId="2B0BE96E" w16cex:dateUtc="2024-12-17T09:13:00Z"/>
  <w16cex:commentExtensible w16cex:durableId="2B0BE966" w16cex:dateUtc="2024-12-17T09:13:00Z"/>
  <w16cex:commentExtensible w16cex:durableId="2B0BE93D" w16cex:dateUtc="2024-12-17T09:12:00Z"/>
  <w16cex:commentExtensible w16cex:durableId="2B0BE980" w16cex:dateUtc="2024-12-17T09:13:00Z"/>
  <w16cex:commentExtensible w16cex:durableId="2B0BE9F5" w16cex:dateUtc="2024-12-17T09:15:00Z"/>
  <w16cex:commentExtensible w16cex:durableId="2B0BE9FF" w16cex:dateUtc="2024-12-17T09:15:00Z"/>
  <w16cex:commentExtensible w16cex:durableId="2B0BEA28" w16cex:dateUtc="2024-12-17T09:16:00Z"/>
  <w16cex:commentExtensible w16cex:durableId="2B0BEA32" w16cex:dateUtc="2024-12-17T09:16:00Z"/>
  <w16cex:commentExtensible w16cex:durableId="2B0BEA52" w16cex:dateUtc="2024-12-17T09:17:00Z"/>
  <w16cex:commentExtensible w16cex:durableId="2B0BEA61" w16cex:dateUtc="2024-12-17T09: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9A0A854" w16cid:durableId="2B0BE4A1"/>
  <w16cid:commentId w16cid:paraId="6408C261" w16cid:durableId="2B0BE557"/>
  <w16cid:commentId w16cid:paraId="4B02F2DF" w16cid:durableId="2B0BE52D"/>
  <w16cid:commentId w16cid:paraId="017370CE" w16cid:durableId="2B0BE5F6"/>
  <w16cid:commentId w16cid:paraId="337FFA2B" w16cid:durableId="2B0BE522"/>
  <w16cid:commentId w16cid:paraId="15E4BD50" w16cid:durableId="2B0BE540"/>
  <w16cid:commentId w16cid:paraId="4264305E" w16cid:durableId="2B0BE5CD"/>
  <w16cid:commentId w16cid:paraId="540F528A" w16cid:durableId="2B0BE60D"/>
  <w16cid:commentId w16cid:paraId="19FFC098" w16cid:durableId="2B0BE621"/>
  <w16cid:commentId w16cid:paraId="2398283B" w16cid:durableId="2B0BE628"/>
  <w16cid:commentId w16cid:paraId="49144423" w16cid:durableId="2B0BE632"/>
  <w16cid:commentId w16cid:paraId="6B923AA2" w16cid:durableId="2B0BE675"/>
  <w16cid:commentId w16cid:paraId="08094E09" w16cid:durableId="2B0BE697"/>
  <w16cid:commentId w16cid:paraId="5E77F999" w16cid:durableId="2B0BE6F0"/>
  <w16cid:commentId w16cid:paraId="23C15F72" w16cid:durableId="2B0BE6DA"/>
  <w16cid:commentId w16cid:paraId="13C91582" w16cid:durableId="2B0BE6B4"/>
  <w16cid:commentId w16cid:paraId="75F40A0A" w16cid:durableId="2B0BE76E"/>
  <w16cid:commentId w16cid:paraId="29284960" w16cid:durableId="2B0BE81C"/>
  <w16cid:commentId w16cid:paraId="73C8B99F" w16cid:durableId="2B0BE8A2"/>
  <w16cid:commentId w16cid:paraId="472063C5" w16cid:durableId="2B0BE8B8"/>
  <w16cid:commentId w16cid:paraId="651AB433" w16cid:durableId="2B0BE914"/>
  <w16cid:commentId w16cid:paraId="0CBF929F" w16cid:durableId="2B0BE908"/>
  <w16cid:commentId w16cid:paraId="53DF049D" w16cid:durableId="2B0BE8F1"/>
  <w16cid:commentId w16cid:paraId="74C6B561" w16cid:durableId="2B0BE925"/>
  <w16cid:commentId w16cid:paraId="4E9DE91C" w16cid:durableId="2B0BE96E"/>
  <w16cid:commentId w16cid:paraId="5F61DEC2" w16cid:durableId="2B0BE966"/>
  <w16cid:commentId w16cid:paraId="40857C7F" w16cid:durableId="2B0BE93D"/>
  <w16cid:commentId w16cid:paraId="43A91260" w16cid:durableId="2B0BE980"/>
  <w16cid:commentId w16cid:paraId="0A524F54" w16cid:durableId="2B0BE9F5"/>
  <w16cid:commentId w16cid:paraId="566756CF" w16cid:durableId="2B0BE9FF"/>
  <w16cid:commentId w16cid:paraId="208D4D3F" w16cid:durableId="2B0BEA28"/>
  <w16cid:commentId w16cid:paraId="1C2CDD7F" w16cid:durableId="2B0BEA32"/>
  <w16cid:commentId w16cid:paraId="0B75A604" w16cid:durableId="2B0BEA52"/>
  <w16cid:commentId w16cid:paraId="3E0F1FA3" w16cid:durableId="2B0BEA6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184227" w14:textId="77777777" w:rsidR="005C12E5" w:rsidRDefault="005C12E5" w:rsidP="006F2607">
      <w:pPr>
        <w:spacing w:after="0" w:line="240" w:lineRule="auto"/>
      </w:pPr>
      <w:r>
        <w:separator/>
      </w:r>
    </w:p>
  </w:endnote>
  <w:endnote w:type="continuationSeparator" w:id="0">
    <w:p w14:paraId="2A70BECD" w14:textId="77777777" w:rsidR="005C12E5" w:rsidRDefault="005C12E5" w:rsidP="006F2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001"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84F061" w14:textId="77777777" w:rsidR="005C12E5" w:rsidRDefault="005C12E5" w:rsidP="006F2607">
      <w:pPr>
        <w:spacing w:after="0" w:line="240" w:lineRule="auto"/>
      </w:pPr>
      <w:r>
        <w:separator/>
      </w:r>
    </w:p>
  </w:footnote>
  <w:footnote w:type="continuationSeparator" w:id="0">
    <w:p w14:paraId="156F7C87" w14:textId="77777777" w:rsidR="005C12E5" w:rsidRDefault="005C12E5" w:rsidP="006F26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22591" w14:textId="77777777" w:rsidR="00E77652" w:rsidRDefault="00E77652">
    <w:pPr>
      <w:pBdr>
        <w:top w:val="nil"/>
        <w:left w:val="nil"/>
        <w:bottom w:val="nil"/>
        <w:right w:val="nil"/>
        <w:between w:val="nil"/>
      </w:pBdr>
      <w:tabs>
        <w:tab w:val="center" w:pos="4677"/>
        <w:tab w:val="right" w:pos="9355"/>
      </w:tabs>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Pr>
        <w:noProof/>
        <w:color w:val="000000"/>
        <w:sz w:val="24"/>
        <w:szCs w:val="24"/>
      </w:rPr>
      <w:t>2</w:t>
    </w:r>
    <w:r>
      <w:rPr>
        <w:color w:val="000000"/>
        <w:sz w:val="24"/>
        <w:szCs w:val="24"/>
      </w:rPr>
      <w:fldChar w:fldCharType="end"/>
    </w:r>
  </w:p>
  <w:p w14:paraId="59982941" w14:textId="77777777" w:rsidR="00E77652" w:rsidRDefault="00E77652">
    <w:pPr>
      <w:pBdr>
        <w:top w:val="nil"/>
        <w:left w:val="nil"/>
        <w:bottom w:val="nil"/>
        <w:right w:val="nil"/>
        <w:between w:val="nil"/>
      </w:pBdr>
      <w:tabs>
        <w:tab w:val="center" w:pos="4677"/>
        <w:tab w:val="right" w:pos="9355"/>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E2947" w14:textId="08100978" w:rsidR="00E77652" w:rsidRDefault="00E77652">
    <w:pPr>
      <w:pStyle w:val="aa"/>
      <w:jc w:val="right"/>
    </w:pPr>
  </w:p>
  <w:p w14:paraId="57FBDBA1" w14:textId="77777777" w:rsidR="00E77652" w:rsidRDefault="00E77652">
    <w:pPr>
      <w:pStyle w:val="aa"/>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55F5A" w14:textId="62574D74" w:rsidR="00E77652" w:rsidRDefault="00E77652">
    <w:pPr>
      <w:pStyle w:val="aa"/>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7024659"/>
      <w:docPartObj>
        <w:docPartGallery w:val="Page Numbers (Top of Page)"/>
        <w:docPartUnique/>
      </w:docPartObj>
    </w:sdtPr>
    <w:sdtEndPr/>
    <w:sdtContent>
      <w:p w14:paraId="08BD1E83" w14:textId="78AD82CD" w:rsidR="00E77652" w:rsidRDefault="00E77652" w:rsidP="00E57BEB">
        <w:pPr>
          <w:pStyle w:val="aa"/>
          <w:jc w:val="right"/>
        </w:pPr>
        <w:r>
          <w:fldChar w:fldCharType="begin"/>
        </w:r>
        <w:r>
          <w:instrText>PAGE   \* MERGEFORMAT</w:instrText>
        </w:r>
        <w:r>
          <w:fldChar w:fldCharType="separate"/>
        </w:r>
        <w:r w:rsidR="007E0A70">
          <w:rPr>
            <w:noProof/>
          </w:rPr>
          <w:t>43</w:t>
        </w:r>
        <w: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806153"/>
      <w:docPartObj>
        <w:docPartGallery w:val="Page Numbers (Top of Page)"/>
        <w:docPartUnique/>
      </w:docPartObj>
    </w:sdtPr>
    <w:sdtEndPr/>
    <w:sdtContent>
      <w:p w14:paraId="5891A72E" w14:textId="134CB945" w:rsidR="00E77652" w:rsidRDefault="00E77652">
        <w:pPr>
          <w:pStyle w:val="aa"/>
          <w:jc w:val="right"/>
        </w:pPr>
        <w:r>
          <w:fldChar w:fldCharType="begin"/>
        </w:r>
        <w:r>
          <w:instrText>PAGE   \* MERGEFORMAT</w:instrText>
        </w:r>
        <w:r>
          <w:fldChar w:fldCharType="separate"/>
        </w:r>
        <w:r>
          <w:rPr>
            <w:noProof/>
          </w:rPr>
          <w:t>6</w:t>
        </w:r>
        <w:r>
          <w:fldChar w:fldCharType="end"/>
        </w:r>
      </w:p>
    </w:sdtContent>
  </w:sdt>
  <w:p w14:paraId="66C77A2F" w14:textId="77777777" w:rsidR="00E77652" w:rsidRDefault="00E77652">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D847E96"/>
    <w:multiLevelType w:val="singleLevel"/>
    <w:tmpl w:val="8D847E96"/>
    <w:lvl w:ilvl="0">
      <w:start w:val="1"/>
      <w:numFmt w:val="decimal"/>
      <w:suff w:val="space"/>
      <w:lvlText w:val="%1."/>
      <w:lvlJc w:val="left"/>
      <w:pPr>
        <w:ind w:left="0" w:firstLine="0"/>
      </w:pPr>
    </w:lvl>
  </w:abstractNum>
  <w:abstractNum w:abstractNumId="1" w15:restartNumberingAfterBreak="0">
    <w:nsid w:val="00532F89"/>
    <w:multiLevelType w:val="hybridMultilevel"/>
    <w:tmpl w:val="91FCFE50"/>
    <w:lvl w:ilvl="0" w:tplc="5E322C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2DA0C6C"/>
    <w:multiLevelType w:val="hybridMultilevel"/>
    <w:tmpl w:val="870690D4"/>
    <w:lvl w:ilvl="0" w:tplc="5E322C1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035F0624"/>
    <w:multiLevelType w:val="hybridMultilevel"/>
    <w:tmpl w:val="6400B6AA"/>
    <w:lvl w:ilvl="0" w:tplc="CAA2583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044E4F23"/>
    <w:multiLevelType w:val="hybridMultilevel"/>
    <w:tmpl w:val="836EAA4A"/>
    <w:lvl w:ilvl="0" w:tplc="5E322C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5095EF7"/>
    <w:multiLevelType w:val="hybridMultilevel"/>
    <w:tmpl w:val="F1A60BE6"/>
    <w:lvl w:ilvl="0" w:tplc="5E322C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6937081"/>
    <w:multiLevelType w:val="hybridMultilevel"/>
    <w:tmpl w:val="ACA4A574"/>
    <w:lvl w:ilvl="0" w:tplc="5E322C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84A27EF"/>
    <w:multiLevelType w:val="hybridMultilevel"/>
    <w:tmpl w:val="781EB462"/>
    <w:lvl w:ilvl="0" w:tplc="5E322C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CF82EC9"/>
    <w:multiLevelType w:val="hybridMultilevel"/>
    <w:tmpl w:val="2EBE8544"/>
    <w:lvl w:ilvl="0" w:tplc="1EFE5742">
      <w:start w:val="1"/>
      <w:numFmt w:val="bullet"/>
      <w:suff w:val="space"/>
      <w:lvlText w:val=""/>
      <w:lvlJc w:val="left"/>
      <w:pPr>
        <w:ind w:left="1059" w:hanging="349"/>
      </w:pPr>
      <w:rPr>
        <w:rFonts w:ascii="Symbol" w:hAnsi="Symbol" w:hint="default"/>
      </w:rPr>
    </w:lvl>
    <w:lvl w:ilvl="1" w:tplc="04190003">
      <w:start w:val="1"/>
      <w:numFmt w:val="bullet"/>
      <w:lvlText w:val="o"/>
      <w:lvlJc w:val="left"/>
      <w:pPr>
        <w:ind w:left="1229" w:hanging="360"/>
      </w:pPr>
      <w:rPr>
        <w:rFonts w:ascii="Courier New" w:hAnsi="Courier New" w:cs="Courier New" w:hint="default"/>
      </w:rPr>
    </w:lvl>
    <w:lvl w:ilvl="2" w:tplc="04190005" w:tentative="1">
      <w:start w:val="1"/>
      <w:numFmt w:val="bullet"/>
      <w:lvlText w:val=""/>
      <w:lvlJc w:val="left"/>
      <w:pPr>
        <w:ind w:left="1949" w:hanging="360"/>
      </w:pPr>
      <w:rPr>
        <w:rFonts w:ascii="Wingdings" w:hAnsi="Wingdings" w:hint="default"/>
      </w:rPr>
    </w:lvl>
    <w:lvl w:ilvl="3" w:tplc="04190001" w:tentative="1">
      <w:start w:val="1"/>
      <w:numFmt w:val="bullet"/>
      <w:lvlText w:val=""/>
      <w:lvlJc w:val="left"/>
      <w:pPr>
        <w:ind w:left="2669" w:hanging="360"/>
      </w:pPr>
      <w:rPr>
        <w:rFonts w:ascii="Symbol" w:hAnsi="Symbol" w:hint="default"/>
      </w:rPr>
    </w:lvl>
    <w:lvl w:ilvl="4" w:tplc="04190003" w:tentative="1">
      <w:start w:val="1"/>
      <w:numFmt w:val="bullet"/>
      <w:lvlText w:val="o"/>
      <w:lvlJc w:val="left"/>
      <w:pPr>
        <w:ind w:left="3389" w:hanging="360"/>
      </w:pPr>
      <w:rPr>
        <w:rFonts w:ascii="Courier New" w:hAnsi="Courier New" w:cs="Courier New" w:hint="default"/>
      </w:rPr>
    </w:lvl>
    <w:lvl w:ilvl="5" w:tplc="04190005" w:tentative="1">
      <w:start w:val="1"/>
      <w:numFmt w:val="bullet"/>
      <w:lvlText w:val=""/>
      <w:lvlJc w:val="left"/>
      <w:pPr>
        <w:ind w:left="4109" w:hanging="360"/>
      </w:pPr>
      <w:rPr>
        <w:rFonts w:ascii="Wingdings" w:hAnsi="Wingdings" w:hint="default"/>
      </w:rPr>
    </w:lvl>
    <w:lvl w:ilvl="6" w:tplc="04190001" w:tentative="1">
      <w:start w:val="1"/>
      <w:numFmt w:val="bullet"/>
      <w:lvlText w:val=""/>
      <w:lvlJc w:val="left"/>
      <w:pPr>
        <w:ind w:left="4829" w:hanging="360"/>
      </w:pPr>
      <w:rPr>
        <w:rFonts w:ascii="Symbol" w:hAnsi="Symbol" w:hint="default"/>
      </w:rPr>
    </w:lvl>
    <w:lvl w:ilvl="7" w:tplc="04190003" w:tentative="1">
      <w:start w:val="1"/>
      <w:numFmt w:val="bullet"/>
      <w:lvlText w:val="o"/>
      <w:lvlJc w:val="left"/>
      <w:pPr>
        <w:ind w:left="5549" w:hanging="360"/>
      </w:pPr>
      <w:rPr>
        <w:rFonts w:ascii="Courier New" w:hAnsi="Courier New" w:cs="Courier New" w:hint="default"/>
      </w:rPr>
    </w:lvl>
    <w:lvl w:ilvl="8" w:tplc="04190005" w:tentative="1">
      <w:start w:val="1"/>
      <w:numFmt w:val="bullet"/>
      <w:lvlText w:val=""/>
      <w:lvlJc w:val="left"/>
      <w:pPr>
        <w:ind w:left="6269" w:hanging="360"/>
      </w:pPr>
      <w:rPr>
        <w:rFonts w:ascii="Wingdings" w:hAnsi="Wingdings" w:hint="default"/>
      </w:rPr>
    </w:lvl>
  </w:abstractNum>
  <w:abstractNum w:abstractNumId="9" w15:restartNumberingAfterBreak="0">
    <w:nsid w:val="11495977"/>
    <w:multiLevelType w:val="hybridMultilevel"/>
    <w:tmpl w:val="E90877F6"/>
    <w:lvl w:ilvl="0" w:tplc="E02C7624">
      <w:start w:val="3"/>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12224C45"/>
    <w:multiLevelType w:val="hybridMultilevel"/>
    <w:tmpl w:val="63181C8E"/>
    <w:lvl w:ilvl="0" w:tplc="5E322C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42C108B"/>
    <w:multiLevelType w:val="hybridMultilevel"/>
    <w:tmpl w:val="C7628606"/>
    <w:lvl w:ilvl="0" w:tplc="5E322C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46F1CFA"/>
    <w:multiLevelType w:val="hybridMultilevel"/>
    <w:tmpl w:val="4564943A"/>
    <w:lvl w:ilvl="0" w:tplc="D5C6B5CE">
      <w:start w:val="1"/>
      <w:numFmt w:val="bullet"/>
      <w:lvlText w:val="−"/>
      <w:lvlJc w:val="left"/>
      <w:pPr>
        <w:ind w:left="1637" w:hanging="360"/>
      </w:pPr>
      <w:rPr>
        <w:rFonts w:ascii="Times New Roman" w:hAnsi="Times New Roman" w:cs="Times New Roman" w:hint="default"/>
        <w:color w:val="auto"/>
        <w:sz w:val="24"/>
      </w:rPr>
    </w:lvl>
    <w:lvl w:ilvl="1" w:tplc="04190019">
      <w:start w:val="1"/>
      <w:numFmt w:val="lowerLetter"/>
      <w:lvlText w:val="%2."/>
      <w:lvlJc w:val="left"/>
      <w:pPr>
        <w:ind w:left="2357" w:hanging="360"/>
      </w:pPr>
    </w:lvl>
    <w:lvl w:ilvl="2" w:tplc="0419001B" w:tentative="1">
      <w:start w:val="1"/>
      <w:numFmt w:val="lowerRoman"/>
      <w:lvlText w:val="%3."/>
      <w:lvlJc w:val="right"/>
      <w:pPr>
        <w:ind w:left="3077" w:hanging="180"/>
      </w:pPr>
    </w:lvl>
    <w:lvl w:ilvl="3" w:tplc="0419000F" w:tentative="1">
      <w:start w:val="1"/>
      <w:numFmt w:val="decimal"/>
      <w:lvlText w:val="%4."/>
      <w:lvlJc w:val="left"/>
      <w:pPr>
        <w:ind w:left="3797" w:hanging="360"/>
      </w:pPr>
    </w:lvl>
    <w:lvl w:ilvl="4" w:tplc="04190019" w:tentative="1">
      <w:start w:val="1"/>
      <w:numFmt w:val="lowerLetter"/>
      <w:lvlText w:val="%5."/>
      <w:lvlJc w:val="left"/>
      <w:pPr>
        <w:ind w:left="4517" w:hanging="360"/>
      </w:pPr>
    </w:lvl>
    <w:lvl w:ilvl="5" w:tplc="0419001B" w:tentative="1">
      <w:start w:val="1"/>
      <w:numFmt w:val="lowerRoman"/>
      <w:lvlText w:val="%6."/>
      <w:lvlJc w:val="right"/>
      <w:pPr>
        <w:ind w:left="5237" w:hanging="180"/>
      </w:pPr>
    </w:lvl>
    <w:lvl w:ilvl="6" w:tplc="0419000F" w:tentative="1">
      <w:start w:val="1"/>
      <w:numFmt w:val="decimal"/>
      <w:lvlText w:val="%7."/>
      <w:lvlJc w:val="left"/>
      <w:pPr>
        <w:ind w:left="5957" w:hanging="360"/>
      </w:pPr>
    </w:lvl>
    <w:lvl w:ilvl="7" w:tplc="04190019" w:tentative="1">
      <w:start w:val="1"/>
      <w:numFmt w:val="lowerLetter"/>
      <w:lvlText w:val="%8."/>
      <w:lvlJc w:val="left"/>
      <w:pPr>
        <w:ind w:left="6677" w:hanging="360"/>
      </w:pPr>
    </w:lvl>
    <w:lvl w:ilvl="8" w:tplc="0419001B" w:tentative="1">
      <w:start w:val="1"/>
      <w:numFmt w:val="lowerRoman"/>
      <w:lvlText w:val="%9."/>
      <w:lvlJc w:val="right"/>
      <w:pPr>
        <w:ind w:left="7397" w:hanging="180"/>
      </w:pPr>
    </w:lvl>
  </w:abstractNum>
  <w:abstractNum w:abstractNumId="13" w15:restartNumberingAfterBreak="0">
    <w:nsid w:val="1A9D1E64"/>
    <w:multiLevelType w:val="hybridMultilevel"/>
    <w:tmpl w:val="E8D6FFB0"/>
    <w:lvl w:ilvl="0" w:tplc="5E322C1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D9646CC"/>
    <w:multiLevelType w:val="hybridMultilevel"/>
    <w:tmpl w:val="68866CBA"/>
    <w:lvl w:ilvl="0" w:tplc="E5F6A9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4076A47"/>
    <w:multiLevelType w:val="hybridMultilevel"/>
    <w:tmpl w:val="DEF047E6"/>
    <w:lvl w:ilvl="0" w:tplc="5E322C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6E30190"/>
    <w:multiLevelType w:val="hybridMultilevel"/>
    <w:tmpl w:val="36DAAF68"/>
    <w:lvl w:ilvl="0" w:tplc="D5C6B5CE">
      <w:start w:val="1"/>
      <w:numFmt w:val="bullet"/>
      <w:lvlText w:val="−"/>
      <w:lvlJc w:val="left"/>
      <w:pPr>
        <w:ind w:left="720" w:hanging="360"/>
      </w:pPr>
      <w:rPr>
        <w:rFonts w:ascii="Times New Roman" w:hAnsi="Times New Roman" w:cs="Times New Roman" w:hint="default"/>
        <w:color w:val="auto"/>
        <w:sz w:val="24"/>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80A53D3"/>
    <w:multiLevelType w:val="hybridMultilevel"/>
    <w:tmpl w:val="24727B6C"/>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FAC16A8"/>
    <w:multiLevelType w:val="multilevel"/>
    <w:tmpl w:val="A4F86BBE"/>
    <w:lvl w:ilvl="0">
      <w:start w:val="1"/>
      <w:numFmt w:val="bullet"/>
      <w:lvlText w:val=""/>
      <w:lvlJc w:val="left"/>
      <w:pPr>
        <w:ind w:left="576" w:hanging="576"/>
      </w:pPr>
      <w:rPr>
        <w:rFonts w:ascii="Symbol" w:hAnsi="Symbol" w:hint="default"/>
      </w:rPr>
    </w:lvl>
    <w:lvl w:ilvl="1">
      <w:start w:val="1"/>
      <w:numFmt w:val="decimal"/>
      <w:lvlText w:val="%1.%2"/>
      <w:lvlJc w:val="left"/>
      <w:pPr>
        <w:ind w:left="930" w:hanging="576"/>
      </w:pPr>
      <w:rPr>
        <w:rFonts w:eastAsiaTheme="majorEastAsia" w:hint="default"/>
      </w:rPr>
    </w:lvl>
    <w:lvl w:ilvl="2">
      <w:start w:val="1"/>
      <w:numFmt w:val="decimal"/>
      <w:lvlText w:val="%1.%2.%3"/>
      <w:lvlJc w:val="left"/>
      <w:pPr>
        <w:ind w:left="1428" w:hanging="720"/>
      </w:pPr>
      <w:rPr>
        <w:rFonts w:eastAsiaTheme="majorEastAsia" w:hint="default"/>
      </w:rPr>
    </w:lvl>
    <w:lvl w:ilvl="3">
      <w:start w:val="1"/>
      <w:numFmt w:val="decimal"/>
      <w:lvlText w:val="%1.%2.%3.%4"/>
      <w:lvlJc w:val="left"/>
      <w:pPr>
        <w:ind w:left="2142" w:hanging="1080"/>
      </w:pPr>
      <w:rPr>
        <w:rFonts w:eastAsiaTheme="majorEastAsia" w:hint="default"/>
      </w:rPr>
    </w:lvl>
    <w:lvl w:ilvl="4">
      <w:start w:val="1"/>
      <w:numFmt w:val="decimal"/>
      <w:lvlText w:val="%1.%2.%3.%4.%5"/>
      <w:lvlJc w:val="left"/>
      <w:pPr>
        <w:ind w:left="2496" w:hanging="1080"/>
      </w:pPr>
      <w:rPr>
        <w:rFonts w:eastAsiaTheme="majorEastAsia" w:hint="default"/>
      </w:rPr>
    </w:lvl>
    <w:lvl w:ilvl="5">
      <w:start w:val="1"/>
      <w:numFmt w:val="decimal"/>
      <w:lvlText w:val="%1.%2.%3.%4.%5.%6"/>
      <w:lvlJc w:val="left"/>
      <w:pPr>
        <w:ind w:left="3210" w:hanging="1440"/>
      </w:pPr>
      <w:rPr>
        <w:rFonts w:eastAsiaTheme="majorEastAsia" w:hint="default"/>
      </w:rPr>
    </w:lvl>
    <w:lvl w:ilvl="6">
      <w:start w:val="1"/>
      <w:numFmt w:val="decimal"/>
      <w:lvlText w:val="%1.%2.%3.%4.%5.%6.%7"/>
      <w:lvlJc w:val="left"/>
      <w:pPr>
        <w:ind w:left="3564" w:hanging="1440"/>
      </w:pPr>
      <w:rPr>
        <w:rFonts w:eastAsiaTheme="majorEastAsia" w:hint="default"/>
      </w:rPr>
    </w:lvl>
    <w:lvl w:ilvl="7">
      <w:start w:val="1"/>
      <w:numFmt w:val="decimal"/>
      <w:lvlText w:val="%1.%2.%3.%4.%5.%6.%7.%8"/>
      <w:lvlJc w:val="left"/>
      <w:pPr>
        <w:ind w:left="4278" w:hanging="1800"/>
      </w:pPr>
      <w:rPr>
        <w:rFonts w:eastAsiaTheme="majorEastAsia" w:hint="default"/>
      </w:rPr>
    </w:lvl>
    <w:lvl w:ilvl="8">
      <w:start w:val="1"/>
      <w:numFmt w:val="decimal"/>
      <w:lvlText w:val="%1.%2.%3.%4.%5.%6.%7.%8.%9"/>
      <w:lvlJc w:val="left"/>
      <w:pPr>
        <w:ind w:left="4992" w:hanging="2160"/>
      </w:pPr>
      <w:rPr>
        <w:rFonts w:eastAsiaTheme="majorEastAsia" w:hint="default"/>
      </w:rPr>
    </w:lvl>
  </w:abstractNum>
  <w:abstractNum w:abstractNumId="19" w15:restartNumberingAfterBreak="0">
    <w:nsid w:val="328A1649"/>
    <w:multiLevelType w:val="hybridMultilevel"/>
    <w:tmpl w:val="11820498"/>
    <w:lvl w:ilvl="0" w:tplc="8446D828">
      <w:start w:val="1"/>
      <w:numFmt w:val="bullet"/>
      <w:lvlText w:val="-"/>
      <w:lvlJc w:val="left"/>
      <w:pPr>
        <w:ind w:left="792" w:hanging="360"/>
      </w:pPr>
      <w:rPr>
        <w:rFonts w:ascii="Times New Roman" w:eastAsia="Times New Roman" w:hAnsi="Times New Roman" w:cs="Times New Roman"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20" w15:restartNumberingAfterBreak="0">
    <w:nsid w:val="450E73C3"/>
    <w:multiLevelType w:val="hybridMultilevel"/>
    <w:tmpl w:val="BD68F7D0"/>
    <w:lvl w:ilvl="0" w:tplc="5E322C14">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21" w15:restartNumberingAfterBreak="0">
    <w:nsid w:val="49AF070B"/>
    <w:multiLevelType w:val="hybridMultilevel"/>
    <w:tmpl w:val="A0E61BB0"/>
    <w:lvl w:ilvl="0" w:tplc="5E322C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11847C9"/>
    <w:multiLevelType w:val="hybridMultilevel"/>
    <w:tmpl w:val="81029EEE"/>
    <w:lvl w:ilvl="0" w:tplc="CC4E4CF4">
      <w:numFmt w:val="bullet"/>
      <w:suff w:val="space"/>
      <w:lvlText w:val="-"/>
      <w:lvlJc w:val="left"/>
      <w:pPr>
        <w:ind w:left="2345" w:hanging="360"/>
      </w:pPr>
      <w:rPr>
        <w:rFonts w:ascii="Courier New" w:eastAsia="Courier New" w:hAnsi="Courier New" w:hint="default"/>
        <w:w w:val="100"/>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5375EDE"/>
    <w:multiLevelType w:val="multilevel"/>
    <w:tmpl w:val="587A92A8"/>
    <w:lvl w:ilvl="0">
      <w:start w:val="3"/>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8"/>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55A27F58"/>
    <w:multiLevelType w:val="hybridMultilevel"/>
    <w:tmpl w:val="AD9E01F2"/>
    <w:lvl w:ilvl="0" w:tplc="5E322C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C0449DD"/>
    <w:multiLevelType w:val="multilevel"/>
    <w:tmpl w:val="B22E3A9E"/>
    <w:lvl w:ilvl="0">
      <w:start w:val="3"/>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6"/>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6" w15:restartNumberingAfterBreak="0">
    <w:nsid w:val="5E1108BC"/>
    <w:multiLevelType w:val="hybridMultilevel"/>
    <w:tmpl w:val="5754CA12"/>
    <w:lvl w:ilvl="0" w:tplc="5E322C1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FB910C5"/>
    <w:multiLevelType w:val="hybridMultilevel"/>
    <w:tmpl w:val="090458BE"/>
    <w:lvl w:ilvl="0" w:tplc="5E322C14">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60916571"/>
    <w:multiLevelType w:val="hybridMultilevel"/>
    <w:tmpl w:val="E7A8AADC"/>
    <w:lvl w:ilvl="0" w:tplc="DD3C0B0A">
      <w:start w:val="1"/>
      <w:numFmt w:val="decimal"/>
      <w:lvlText w:val="%1"/>
      <w:lvlJc w:val="left"/>
      <w:pPr>
        <w:ind w:left="1040" w:hanging="360"/>
      </w:pPr>
      <w:rPr>
        <w:rFonts w:hint="default"/>
      </w:rPr>
    </w:lvl>
    <w:lvl w:ilvl="1" w:tplc="04090019">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9" w15:restartNumberingAfterBreak="0">
    <w:nsid w:val="617E699A"/>
    <w:multiLevelType w:val="hybridMultilevel"/>
    <w:tmpl w:val="329CF812"/>
    <w:lvl w:ilvl="0" w:tplc="5E322C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3FB5456"/>
    <w:multiLevelType w:val="hybridMultilevel"/>
    <w:tmpl w:val="72661ACE"/>
    <w:lvl w:ilvl="0" w:tplc="5F4AEE52">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64F00679"/>
    <w:multiLevelType w:val="hybridMultilevel"/>
    <w:tmpl w:val="03E24B3E"/>
    <w:lvl w:ilvl="0" w:tplc="5E322C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9261C25"/>
    <w:multiLevelType w:val="hybridMultilevel"/>
    <w:tmpl w:val="CB1A61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AE347E1"/>
    <w:multiLevelType w:val="hybridMultilevel"/>
    <w:tmpl w:val="A2343ED0"/>
    <w:lvl w:ilvl="0" w:tplc="14EE6C4A">
      <w:start w:val="1"/>
      <w:numFmt w:val="bullet"/>
      <w:suff w:val="space"/>
      <w:lvlText w:val=""/>
      <w:lvlJc w:val="left"/>
      <w:pPr>
        <w:ind w:left="1353"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5D12D41"/>
    <w:multiLevelType w:val="multilevel"/>
    <w:tmpl w:val="DAA455CE"/>
    <w:lvl w:ilvl="0">
      <w:start w:val="1"/>
      <w:numFmt w:val="decimal"/>
      <w:lvlText w:val="%1"/>
      <w:lvlJc w:val="left"/>
      <w:pPr>
        <w:ind w:left="1069" w:hanging="360"/>
      </w:pPr>
      <w:rPr>
        <w:rFonts w:hint="default"/>
      </w:rPr>
    </w:lvl>
    <w:lvl w:ilvl="1">
      <w:start w:val="2"/>
      <w:numFmt w:val="decimal"/>
      <w:isLgl/>
      <w:lvlText w:val="%1.%2"/>
      <w:lvlJc w:val="left"/>
      <w:pPr>
        <w:ind w:left="1357" w:hanging="648"/>
      </w:pPr>
      <w:rPr>
        <w:rFonts w:hint="default"/>
      </w:rPr>
    </w:lvl>
    <w:lvl w:ilvl="2">
      <w:start w:val="3"/>
      <w:numFmt w:val="decimal"/>
      <w:isLgl/>
      <w:lvlText w:val="%1.%2.%3"/>
      <w:lvlJc w:val="left"/>
      <w:pPr>
        <w:ind w:left="1429" w:hanging="720"/>
      </w:pPr>
      <w:rPr>
        <w:rFonts w:hint="default"/>
        <w:b/>
        <w:bCs w:val="0"/>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5" w15:restartNumberingAfterBreak="0">
    <w:nsid w:val="769B5893"/>
    <w:multiLevelType w:val="hybridMultilevel"/>
    <w:tmpl w:val="B3DA31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776D73C8"/>
    <w:multiLevelType w:val="hybridMultilevel"/>
    <w:tmpl w:val="2554634E"/>
    <w:lvl w:ilvl="0" w:tplc="5E322C14">
      <w:start w:val="1"/>
      <w:numFmt w:val="bullet"/>
      <w:lvlText w:val=""/>
      <w:lvlJc w:val="left"/>
      <w:pPr>
        <w:ind w:left="1040" w:hanging="360"/>
      </w:pPr>
      <w:rPr>
        <w:rFonts w:ascii="Symbol" w:hAnsi="Symbol" w:hint="default"/>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37" w15:restartNumberingAfterBreak="0">
    <w:nsid w:val="7972582C"/>
    <w:multiLevelType w:val="multilevel"/>
    <w:tmpl w:val="8CF63152"/>
    <w:lvl w:ilvl="0">
      <w:start w:val="3"/>
      <w:numFmt w:val="decimal"/>
      <w:lvlText w:val="%1"/>
      <w:lvlJc w:val="left"/>
      <w:pPr>
        <w:ind w:left="576" w:hanging="576"/>
      </w:pPr>
      <w:rPr>
        <w:rFonts w:hint="default"/>
      </w:rPr>
    </w:lvl>
    <w:lvl w:ilvl="1">
      <w:start w:val="1"/>
      <w:numFmt w:val="decimal"/>
      <w:lvlText w:val="%1.%2"/>
      <w:lvlJc w:val="left"/>
      <w:pPr>
        <w:ind w:left="930" w:hanging="576"/>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8" w15:restartNumberingAfterBreak="0">
    <w:nsid w:val="7ACB0F42"/>
    <w:multiLevelType w:val="hybridMultilevel"/>
    <w:tmpl w:val="2592BCDC"/>
    <w:lvl w:ilvl="0" w:tplc="5E322C14">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39" w15:restartNumberingAfterBreak="0">
    <w:nsid w:val="7FBF1597"/>
    <w:multiLevelType w:val="hybridMultilevel"/>
    <w:tmpl w:val="D5E41264"/>
    <w:lvl w:ilvl="0" w:tplc="5E322C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2"/>
  </w:num>
  <w:num w:numId="2">
    <w:abstractNumId w:val="12"/>
  </w:num>
  <w:num w:numId="3">
    <w:abstractNumId w:val="9"/>
  </w:num>
  <w:num w:numId="4">
    <w:abstractNumId w:val="8"/>
  </w:num>
  <w:num w:numId="5">
    <w:abstractNumId w:val="16"/>
  </w:num>
  <w:num w:numId="6">
    <w:abstractNumId w:val="33"/>
  </w:num>
  <w:num w:numId="7">
    <w:abstractNumId w:val="17"/>
  </w:num>
  <w:num w:numId="8">
    <w:abstractNumId w:val="3"/>
  </w:num>
  <w:num w:numId="9">
    <w:abstractNumId w:val="22"/>
  </w:num>
  <w:num w:numId="10">
    <w:abstractNumId w:val="0"/>
    <w:lvlOverride w:ilvl="0">
      <w:startOverride w:val="1"/>
    </w:lvlOverride>
  </w:num>
  <w:num w:numId="11">
    <w:abstractNumId w:val="28"/>
  </w:num>
  <w:num w:numId="12">
    <w:abstractNumId w:val="23"/>
  </w:num>
  <w:num w:numId="13">
    <w:abstractNumId w:val="10"/>
  </w:num>
  <w:num w:numId="14">
    <w:abstractNumId w:val="27"/>
  </w:num>
  <w:num w:numId="15">
    <w:abstractNumId w:val="21"/>
  </w:num>
  <w:num w:numId="16">
    <w:abstractNumId w:val="5"/>
  </w:num>
  <w:num w:numId="17">
    <w:abstractNumId w:val="29"/>
  </w:num>
  <w:num w:numId="18">
    <w:abstractNumId w:val="18"/>
  </w:num>
  <w:num w:numId="19">
    <w:abstractNumId w:val="1"/>
  </w:num>
  <w:num w:numId="20">
    <w:abstractNumId w:val="26"/>
  </w:num>
  <w:num w:numId="21">
    <w:abstractNumId w:val="37"/>
  </w:num>
  <w:num w:numId="22">
    <w:abstractNumId w:val="7"/>
  </w:num>
  <w:num w:numId="23">
    <w:abstractNumId w:val="13"/>
  </w:num>
  <w:num w:numId="24">
    <w:abstractNumId w:val="4"/>
  </w:num>
  <w:num w:numId="25">
    <w:abstractNumId w:val="25"/>
  </w:num>
  <w:num w:numId="26">
    <w:abstractNumId w:val="14"/>
  </w:num>
  <w:num w:numId="27">
    <w:abstractNumId w:val="19"/>
  </w:num>
  <w:num w:numId="28">
    <w:abstractNumId w:val="6"/>
  </w:num>
  <w:num w:numId="29">
    <w:abstractNumId w:val="39"/>
  </w:num>
  <w:num w:numId="30">
    <w:abstractNumId w:val="36"/>
  </w:num>
  <w:num w:numId="31">
    <w:abstractNumId w:val="30"/>
  </w:num>
  <w:num w:numId="32">
    <w:abstractNumId w:val="34"/>
  </w:num>
  <w:num w:numId="33">
    <w:abstractNumId w:val="15"/>
  </w:num>
  <w:num w:numId="34">
    <w:abstractNumId w:val="20"/>
  </w:num>
  <w:num w:numId="35">
    <w:abstractNumId w:val="31"/>
  </w:num>
  <w:num w:numId="36">
    <w:abstractNumId w:val="24"/>
  </w:num>
  <w:num w:numId="37">
    <w:abstractNumId w:val="35"/>
  </w:num>
  <w:num w:numId="38">
    <w:abstractNumId w:val="11"/>
  </w:num>
  <w:num w:numId="39">
    <w:abstractNumId w:val="2"/>
  </w:num>
  <w:num w:numId="40">
    <w:abstractNumId w:val="38"/>
  </w:num>
  <w:numIdMacAtCleanup w:val="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Учетная запись Майкрософт">
    <w15:presenceInfo w15:providerId="Windows Live" w15:userId="430412984f7c528d"/>
  </w15:person>
  <w15:person w15:author="Microsoft Office User">
    <w15:presenceInfo w15:providerId="None" w15:userId="Microsoft Office User"/>
  </w15:person>
  <w15:person w15:author="Маргарита Савельева">
    <w15:presenceInfo w15:providerId="AD" w15:userId="S::saveleva_m@belstu365.onmicrosoft.com::3ca416bf-febd-4f0e-aefe-e4991b00bd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revisionView w:markup="0"/>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0EE"/>
    <w:rsid w:val="000004E4"/>
    <w:rsid w:val="00000C73"/>
    <w:rsid w:val="0000200F"/>
    <w:rsid w:val="00006351"/>
    <w:rsid w:val="00006B65"/>
    <w:rsid w:val="00010E6A"/>
    <w:rsid w:val="000121D7"/>
    <w:rsid w:val="00015003"/>
    <w:rsid w:val="00024A7A"/>
    <w:rsid w:val="0002523B"/>
    <w:rsid w:val="00032EE1"/>
    <w:rsid w:val="000360BF"/>
    <w:rsid w:val="00037BD4"/>
    <w:rsid w:val="000413A3"/>
    <w:rsid w:val="000446BA"/>
    <w:rsid w:val="00044FFC"/>
    <w:rsid w:val="00050152"/>
    <w:rsid w:val="00051190"/>
    <w:rsid w:val="00054D7C"/>
    <w:rsid w:val="00061FF0"/>
    <w:rsid w:val="0006364B"/>
    <w:rsid w:val="00064FA1"/>
    <w:rsid w:val="00066D60"/>
    <w:rsid w:val="00067269"/>
    <w:rsid w:val="00067278"/>
    <w:rsid w:val="000679B0"/>
    <w:rsid w:val="0007230C"/>
    <w:rsid w:val="0007483A"/>
    <w:rsid w:val="00075540"/>
    <w:rsid w:val="0007762C"/>
    <w:rsid w:val="00077978"/>
    <w:rsid w:val="00080748"/>
    <w:rsid w:val="00080749"/>
    <w:rsid w:val="00081C85"/>
    <w:rsid w:val="00083534"/>
    <w:rsid w:val="000842F0"/>
    <w:rsid w:val="0008511F"/>
    <w:rsid w:val="0008631F"/>
    <w:rsid w:val="00087261"/>
    <w:rsid w:val="00092F30"/>
    <w:rsid w:val="000931C7"/>
    <w:rsid w:val="00094539"/>
    <w:rsid w:val="00094E17"/>
    <w:rsid w:val="0009550A"/>
    <w:rsid w:val="00096825"/>
    <w:rsid w:val="000A1891"/>
    <w:rsid w:val="000A1E30"/>
    <w:rsid w:val="000A2051"/>
    <w:rsid w:val="000A375D"/>
    <w:rsid w:val="000A4CE7"/>
    <w:rsid w:val="000A63BB"/>
    <w:rsid w:val="000A74F7"/>
    <w:rsid w:val="000B475C"/>
    <w:rsid w:val="000B6108"/>
    <w:rsid w:val="000B6B7C"/>
    <w:rsid w:val="000C33EB"/>
    <w:rsid w:val="000C43BE"/>
    <w:rsid w:val="000C4B91"/>
    <w:rsid w:val="000C7AA2"/>
    <w:rsid w:val="000D1A89"/>
    <w:rsid w:val="000D4278"/>
    <w:rsid w:val="000D493C"/>
    <w:rsid w:val="000D50C5"/>
    <w:rsid w:val="000D6977"/>
    <w:rsid w:val="000D7E7C"/>
    <w:rsid w:val="000E7E8A"/>
    <w:rsid w:val="000F1A4F"/>
    <w:rsid w:val="000F450F"/>
    <w:rsid w:val="000F4DDB"/>
    <w:rsid w:val="000F61D5"/>
    <w:rsid w:val="00100395"/>
    <w:rsid w:val="00100FC9"/>
    <w:rsid w:val="00101CE1"/>
    <w:rsid w:val="00103118"/>
    <w:rsid w:val="0010393C"/>
    <w:rsid w:val="001059A0"/>
    <w:rsid w:val="0010600F"/>
    <w:rsid w:val="00107DAB"/>
    <w:rsid w:val="00111298"/>
    <w:rsid w:val="0011196D"/>
    <w:rsid w:val="00112EE4"/>
    <w:rsid w:val="00113E9A"/>
    <w:rsid w:val="00116CC6"/>
    <w:rsid w:val="00117216"/>
    <w:rsid w:val="00130403"/>
    <w:rsid w:val="00131457"/>
    <w:rsid w:val="00132CD0"/>
    <w:rsid w:val="0013319C"/>
    <w:rsid w:val="00134100"/>
    <w:rsid w:val="00135B93"/>
    <w:rsid w:val="00136CA8"/>
    <w:rsid w:val="001379DE"/>
    <w:rsid w:val="00144765"/>
    <w:rsid w:val="00145119"/>
    <w:rsid w:val="00145B7E"/>
    <w:rsid w:val="00146CCB"/>
    <w:rsid w:val="00150313"/>
    <w:rsid w:val="00150B5F"/>
    <w:rsid w:val="00151FB4"/>
    <w:rsid w:val="00152666"/>
    <w:rsid w:val="00152AE5"/>
    <w:rsid w:val="00154223"/>
    <w:rsid w:val="00154A0D"/>
    <w:rsid w:val="00156F66"/>
    <w:rsid w:val="00163691"/>
    <w:rsid w:val="00164A4A"/>
    <w:rsid w:val="001651B1"/>
    <w:rsid w:val="00166069"/>
    <w:rsid w:val="00167A6B"/>
    <w:rsid w:val="00167E77"/>
    <w:rsid w:val="00170F4F"/>
    <w:rsid w:val="0017220D"/>
    <w:rsid w:val="001731EF"/>
    <w:rsid w:val="00175040"/>
    <w:rsid w:val="001808A0"/>
    <w:rsid w:val="001823AD"/>
    <w:rsid w:val="00182981"/>
    <w:rsid w:val="0018355F"/>
    <w:rsid w:val="0018464D"/>
    <w:rsid w:val="001852C6"/>
    <w:rsid w:val="0018697B"/>
    <w:rsid w:val="00186B7F"/>
    <w:rsid w:val="00186EF4"/>
    <w:rsid w:val="00190397"/>
    <w:rsid w:val="0019159C"/>
    <w:rsid w:val="001959C2"/>
    <w:rsid w:val="00195CDC"/>
    <w:rsid w:val="001A1A16"/>
    <w:rsid w:val="001A1DB8"/>
    <w:rsid w:val="001A3B5F"/>
    <w:rsid w:val="001A3F29"/>
    <w:rsid w:val="001A46E9"/>
    <w:rsid w:val="001B3A0E"/>
    <w:rsid w:val="001B5964"/>
    <w:rsid w:val="001B65A6"/>
    <w:rsid w:val="001B6DF1"/>
    <w:rsid w:val="001B7E23"/>
    <w:rsid w:val="001C32BF"/>
    <w:rsid w:val="001C3779"/>
    <w:rsid w:val="001C5025"/>
    <w:rsid w:val="001C58D3"/>
    <w:rsid w:val="001C7821"/>
    <w:rsid w:val="001C7882"/>
    <w:rsid w:val="001D76CD"/>
    <w:rsid w:val="001E3159"/>
    <w:rsid w:val="001E3A95"/>
    <w:rsid w:val="001E7676"/>
    <w:rsid w:val="001F0CBE"/>
    <w:rsid w:val="001F24AC"/>
    <w:rsid w:val="001F3CC0"/>
    <w:rsid w:val="001F4D6E"/>
    <w:rsid w:val="001F4F8D"/>
    <w:rsid w:val="0020376E"/>
    <w:rsid w:val="00203F2E"/>
    <w:rsid w:val="002051F2"/>
    <w:rsid w:val="0020578F"/>
    <w:rsid w:val="00205E3C"/>
    <w:rsid w:val="00206B3F"/>
    <w:rsid w:val="00210134"/>
    <w:rsid w:val="00211774"/>
    <w:rsid w:val="002148E0"/>
    <w:rsid w:val="00217FD7"/>
    <w:rsid w:val="002206F0"/>
    <w:rsid w:val="00224817"/>
    <w:rsid w:val="00224D51"/>
    <w:rsid w:val="00226A34"/>
    <w:rsid w:val="00230E37"/>
    <w:rsid w:val="00231105"/>
    <w:rsid w:val="00233C44"/>
    <w:rsid w:val="00235AC5"/>
    <w:rsid w:val="0024101B"/>
    <w:rsid w:val="00241C11"/>
    <w:rsid w:val="0024356D"/>
    <w:rsid w:val="0024461B"/>
    <w:rsid w:val="0024486D"/>
    <w:rsid w:val="002464D8"/>
    <w:rsid w:val="0024701B"/>
    <w:rsid w:val="00247EAF"/>
    <w:rsid w:val="00251A20"/>
    <w:rsid w:val="00253B96"/>
    <w:rsid w:val="0026198D"/>
    <w:rsid w:val="002629AB"/>
    <w:rsid w:val="0026301F"/>
    <w:rsid w:val="00263068"/>
    <w:rsid w:val="00265454"/>
    <w:rsid w:val="002703B5"/>
    <w:rsid w:val="0027079C"/>
    <w:rsid w:val="0027125F"/>
    <w:rsid w:val="00274CAE"/>
    <w:rsid w:val="0027590C"/>
    <w:rsid w:val="002766B9"/>
    <w:rsid w:val="0028215D"/>
    <w:rsid w:val="002842AC"/>
    <w:rsid w:val="00286CFB"/>
    <w:rsid w:val="002871DE"/>
    <w:rsid w:val="00287CE8"/>
    <w:rsid w:val="00287D49"/>
    <w:rsid w:val="00290725"/>
    <w:rsid w:val="002908B2"/>
    <w:rsid w:val="002929B5"/>
    <w:rsid w:val="00295E5F"/>
    <w:rsid w:val="002961B0"/>
    <w:rsid w:val="0029683A"/>
    <w:rsid w:val="002A4161"/>
    <w:rsid w:val="002A4892"/>
    <w:rsid w:val="002A4A91"/>
    <w:rsid w:val="002A4C9F"/>
    <w:rsid w:val="002A6AC2"/>
    <w:rsid w:val="002B0108"/>
    <w:rsid w:val="002B0F42"/>
    <w:rsid w:val="002B1140"/>
    <w:rsid w:val="002B2F91"/>
    <w:rsid w:val="002B2FFD"/>
    <w:rsid w:val="002B3DA0"/>
    <w:rsid w:val="002B5067"/>
    <w:rsid w:val="002B68ED"/>
    <w:rsid w:val="002C153F"/>
    <w:rsid w:val="002C19D9"/>
    <w:rsid w:val="002C1A36"/>
    <w:rsid w:val="002C2A44"/>
    <w:rsid w:val="002C520B"/>
    <w:rsid w:val="002C639A"/>
    <w:rsid w:val="002C65ED"/>
    <w:rsid w:val="002D0A67"/>
    <w:rsid w:val="002D0D71"/>
    <w:rsid w:val="002D25C1"/>
    <w:rsid w:val="002D2AD5"/>
    <w:rsid w:val="002D5211"/>
    <w:rsid w:val="002D542D"/>
    <w:rsid w:val="002D7123"/>
    <w:rsid w:val="002E087C"/>
    <w:rsid w:val="002E1620"/>
    <w:rsid w:val="002E2188"/>
    <w:rsid w:val="002E60EF"/>
    <w:rsid w:val="002E6497"/>
    <w:rsid w:val="002E6EF8"/>
    <w:rsid w:val="002E7352"/>
    <w:rsid w:val="002E739D"/>
    <w:rsid w:val="002F1381"/>
    <w:rsid w:val="002F14A1"/>
    <w:rsid w:val="002F1AD7"/>
    <w:rsid w:val="002F1C1B"/>
    <w:rsid w:val="002F27D6"/>
    <w:rsid w:val="002F4F80"/>
    <w:rsid w:val="002F642A"/>
    <w:rsid w:val="00301DD3"/>
    <w:rsid w:val="00302030"/>
    <w:rsid w:val="00302FF0"/>
    <w:rsid w:val="003036E4"/>
    <w:rsid w:val="00303CAE"/>
    <w:rsid w:val="00305305"/>
    <w:rsid w:val="00305430"/>
    <w:rsid w:val="00305721"/>
    <w:rsid w:val="00310529"/>
    <w:rsid w:val="00312123"/>
    <w:rsid w:val="00313940"/>
    <w:rsid w:val="00314562"/>
    <w:rsid w:val="00316B1F"/>
    <w:rsid w:val="00321365"/>
    <w:rsid w:val="00331DB4"/>
    <w:rsid w:val="00332627"/>
    <w:rsid w:val="0033523E"/>
    <w:rsid w:val="00336428"/>
    <w:rsid w:val="00337E4C"/>
    <w:rsid w:val="00340AB3"/>
    <w:rsid w:val="0034272B"/>
    <w:rsid w:val="00343FA7"/>
    <w:rsid w:val="00344F3C"/>
    <w:rsid w:val="00345919"/>
    <w:rsid w:val="003462FA"/>
    <w:rsid w:val="00350973"/>
    <w:rsid w:val="00350D0E"/>
    <w:rsid w:val="003511AE"/>
    <w:rsid w:val="0035426C"/>
    <w:rsid w:val="0035462D"/>
    <w:rsid w:val="00354FDF"/>
    <w:rsid w:val="003555CF"/>
    <w:rsid w:val="00356588"/>
    <w:rsid w:val="0036199F"/>
    <w:rsid w:val="003635B1"/>
    <w:rsid w:val="00363843"/>
    <w:rsid w:val="00364744"/>
    <w:rsid w:val="00365FF8"/>
    <w:rsid w:val="0036660F"/>
    <w:rsid w:val="00366E34"/>
    <w:rsid w:val="00367B57"/>
    <w:rsid w:val="0037053E"/>
    <w:rsid w:val="00372F0B"/>
    <w:rsid w:val="00373387"/>
    <w:rsid w:val="00373BAE"/>
    <w:rsid w:val="0037519C"/>
    <w:rsid w:val="0038175D"/>
    <w:rsid w:val="00381FE5"/>
    <w:rsid w:val="003861DD"/>
    <w:rsid w:val="00386609"/>
    <w:rsid w:val="00386F35"/>
    <w:rsid w:val="003870CA"/>
    <w:rsid w:val="00390083"/>
    <w:rsid w:val="003929D6"/>
    <w:rsid w:val="00393439"/>
    <w:rsid w:val="0039608E"/>
    <w:rsid w:val="003A421D"/>
    <w:rsid w:val="003A5BEC"/>
    <w:rsid w:val="003A7B89"/>
    <w:rsid w:val="003A7CA0"/>
    <w:rsid w:val="003B1B6B"/>
    <w:rsid w:val="003B1E80"/>
    <w:rsid w:val="003B323A"/>
    <w:rsid w:val="003B5CA1"/>
    <w:rsid w:val="003B7595"/>
    <w:rsid w:val="003C0AA4"/>
    <w:rsid w:val="003C2DD4"/>
    <w:rsid w:val="003D0A4F"/>
    <w:rsid w:val="003D386E"/>
    <w:rsid w:val="003D7AE2"/>
    <w:rsid w:val="003F0672"/>
    <w:rsid w:val="003F1A81"/>
    <w:rsid w:val="003F4065"/>
    <w:rsid w:val="00400E2B"/>
    <w:rsid w:val="00403B7C"/>
    <w:rsid w:val="00404B86"/>
    <w:rsid w:val="0040507E"/>
    <w:rsid w:val="00407B6A"/>
    <w:rsid w:val="00407E2B"/>
    <w:rsid w:val="004100B7"/>
    <w:rsid w:val="004138DD"/>
    <w:rsid w:val="00416C19"/>
    <w:rsid w:val="0041795A"/>
    <w:rsid w:val="004201AA"/>
    <w:rsid w:val="00421F32"/>
    <w:rsid w:val="0042239F"/>
    <w:rsid w:val="004230EE"/>
    <w:rsid w:val="0042338A"/>
    <w:rsid w:val="004241D8"/>
    <w:rsid w:val="004337F8"/>
    <w:rsid w:val="004341E7"/>
    <w:rsid w:val="00436EBE"/>
    <w:rsid w:val="00437F55"/>
    <w:rsid w:val="00440031"/>
    <w:rsid w:val="0044206A"/>
    <w:rsid w:val="00442D09"/>
    <w:rsid w:val="004433B1"/>
    <w:rsid w:val="00444366"/>
    <w:rsid w:val="00445F0B"/>
    <w:rsid w:val="00446E13"/>
    <w:rsid w:val="00451058"/>
    <w:rsid w:val="00452A98"/>
    <w:rsid w:val="00453A1B"/>
    <w:rsid w:val="0046175E"/>
    <w:rsid w:val="00461B50"/>
    <w:rsid w:val="00462C98"/>
    <w:rsid w:val="004651E1"/>
    <w:rsid w:val="00465A31"/>
    <w:rsid w:val="00465AC8"/>
    <w:rsid w:val="0046637A"/>
    <w:rsid w:val="00470720"/>
    <w:rsid w:val="00471345"/>
    <w:rsid w:val="004739B5"/>
    <w:rsid w:val="00474260"/>
    <w:rsid w:val="00476878"/>
    <w:rsid w:val="0048083E"/>
    <w:rsid w:val="004814AC"/>
    <w:rsid w:val="004816AD"/>
    <w:rsid w:val="00481EF4"/>
    <w:rsid w:val="00482391"/>
    <w:rsid w:val="00484252"/>
    <w:rsid w:val="00490DAC"/>
    <w:rsid w:val="00492F4D"/>
    <w:rsid w:val="0049497E"/>
    <w:rsid w:val="0049553E"/>
    <w:rsid w:val="004969A8"/>
    <w:rsid w:val="00496F5B"/>
    <w:rsid w:val="00497E1C"/>
    <w:rsid w:val="004A0A5C"/>
    <w:rsid w:val="004A0B95"/>
    <w:rsid w:val="004A2037"/>
    <w:rsid w:val="004A2259"/>
    <w:rsid w:val="004A4485"/>
    <w:rsid w:val="004A48BC"/>
    <w:rsid w:val="004A769E"/>
    <w:rsid w:val="004B1575"/>
    <w:rsid w:val="004B1CB9"/>
    <w:rsid w:val="004B2826"/>
    <w:rsid w:val="004B405A"/>
    <w:rsid w:val="004B45E9"/>
    <w:rsid w:val="004B4F60"/>
    <w:rsid w:val="004C3CEE"/>
    <w:rsid w:val="004C54A2"/>
    <w:rsid w:val="004C61BA"/>
    <w:rsid w:val="004C7515"/>
    <w:rsid w:val="004C757A"/>
    <w:rsid w:val="004C7CEE"/>
    <w:rsid w:val="004D0719"/>
    <w:rsid w:val="004D1A2B"/>
    <w:rsid w:val="004D5014"/>
    <w:rsid w:val="004E1AEF"/>
    <w:rsid w:val="004E2563"/>
    <w:rsid w:val="004E76DA"/>
    <w:rsid w:val="004F0158"/>
    <w:rsid w:val="004F065F"/>
    <w:rsid w:val="004F096D"/>
    <w:rsid w:val="004F0B0D"/>
    <w:rsid w:val="004F0B78"/>
    <w:rsid w:val="004F440B"/>
    <w:rsid w:val="004F5808"/>
    <w:rsid w:val="004F5E8D"/>
    <w:rsid w:val="004F6EB5"/>
    <w:rsid w:val="0050188C"/>
    <w:rsid w:val="00502B83"/>
    <w:rsid w:val="0050669F"/>
    <w:rsid w:val="005068F2"/>
    <w:rsid w:val="00510577"/>
    <w:rsid w:val="00511283"/>
    <w:rsid w:val="00517841"/>
    <w:rsid w:val="00521C35"/>
    <w:rsid w:val="00526E6B"/>
    <w:rsid w:val="00526E85"/>
    <w:rsid w:val="00531488"/>
    <w:rsid w:val="00531877"/>
    <w:rsid w:val="00531AFD"/>
    <w:rsid w:val="00531FD5"/>
    <w:rsid w:val="00534000"/>
    <w:rsid w:val="0053490F"/>
    <w:rsid w:val="00535446"/>
    <w:rsid w:val="005362A3"/>
    <w:rsid w:val="00536523"/>
    <w:rsid w:val="00540060"/>
    <w:rsid w:val="00541F1A"/>
    <w:rsid w:val="0054451A"/>
    <w:rsid w:val="005446A1"/>
    <w:rsid w:val="005452D8"/>
    <w:rsid w:val="0054534B"/>
    <w:rsid w:val="0054594E"/>
    <w:rsid w:val="005472E0"/>
    <w:rsid w:val="00552EA6"/>
    <w:rsid w:val="00554B6F"/>
    <w:rsid w:val="005570AC"/>
    <w:rsid w:val="0055753E"/>
    <w:rsid w:val="005611AD"/>
    <w:rsid w:val="00561596"/>
    <w:rsid w:val="00561670"/>
    <w:rsid w:val="00562573"/>
    <w:rsid w:val="00562AEF"/>
    <w:rsid w:val="00563957"/>
    <w:rsid w:val="00565895"/>
    <w:rsid w:val="0056639C"/>
    <w:rsid w:val="005666EB"/>
    <w:rsid w:val="005670A6"/>
    <w:rsid w:val="005756B4"/>
    <w:rsid w:val="00580D30"/>
    <w:rsid w:val="00582119"/>
    <w:rsid w:val="00585DB1"/>
    <w:rsid w:val="005912FF"/>
    <w:rsid w:val="00592D33"/>
    <w:rsid w:val="00594356"/>
    <w:rsid w:val="005944A7"/>
    <w:rsid w:val="00596E98"/>
    <w:rsid w:val="005A0E20"/>
    <w:rsid w:val="005A10BE"/>
    <w:rsid w:val="005A1CF6"/>
    <w:rsid w:val="005A1DF4"/>
    <w:rsid w:val="005A2D60"/>
    <w:rsid w:val="005A3E7F"/>
    <w:rsid w:val="005A417D"/>
    <w:rsid w:val="005A5F8E"/>
    <w:rsid w:val="005B1565"/>
    <w:rsid w:val="005B1A76"/>
    <w:rsid w:val="005B20D0"/>
    <w:rsid w:val="005B2E74"/>
    <w:rsid w:val="005B2FB1"/>
    <w:rsid w:val="005B57BF"/>
    <w:rsid w:val="005B64BB"/>
    <w:rsid w:val="005B76BA"/>
    <w:rsid w:val="005B7F34"/>
    <w:rsid w:val="005C0519"/>
    <w:rsid w:val="005C12E5"/>
    <w:rsid w:val="005C3691"/>
    <w:rsid w:val="005C5BE9"/>
    <w:rsid w:val="005C79F9"/>
    <w:rsid w:val="005D0B28"/>
    <w:rsid w:val="005D2ED0"/>
    <w:rsid w:val="005D35C7"/>
    <w:rsid w:val="005D50E8"/>
    <w:rsid w:val="005D515E"/>
    <w:rsid w:val="005E1D16"/>
    <w:rsid w:val="005E255D"/>
    <w:rsid w:val="005E297E"/>
    <w:rsid w:val="005E7804"/>
    <w:rsid w:val="005F1066"/>
    <w:rsid w:val="005F1182"/>
    <w:rsid w:val="005F236F"/>
    <w:rsid w:val="005F2867"/>
    <w:rsid w:val="005F74E8"/>
    <w:rsid w:val="00601BC5"/>
    <w:rsid w:val="00602B38"/>
    <w:rsid w:val="00602D87"/>
    <w:rsid w:val="00604CBD"/>
    <w:rsid w:val="00606270"/>
    <w:rsid w:val="00606922"/>
    <w:rsid w:val="00606E48"/>
    <w:rsid w:val="00610388"/>
    <w:rsid w:val="0061246F"/>
    <w:rsid w:val="006134E2"/>
    <w:rsid w:val="00614ECE"/>
    <w:rsid w:val="00615A29"/>
    <w:rsid w:val="00620E1B"/>
    <w:rsid w:val="00622411"/>
    <w:rsid w:val="00622F36"/>
    <w:rsid w:val="0062400F"/>
    <w:rsid w:val="006260CF"/>
    <w:rsid w:val="0062762E"/>
    <w:rsid w:val="00630B2C"/>
    <w:rsid w:val="006314D1"/>
    <w:rsid w:val="00631C96"/>
    <w:rsid w:val="0063253A"/>
    <w:rsid w:val="00633886"/>
    <w:rsid w:val="0063440D"/>
    <w:rsid w:val="00634634"/>
    <w:rsid w:val="00637DB4"/>
    <w:rsid w:val="00640D5F"/>
    <w:rsid w:val="00641712"/>
    <w:rsid w:val="00646AF6"/>
    <w:rsid w:val="0064768D"/>
    <w:rsid w:val="00647EEB"/>
    <w:rsid w:val="00647F28"/>
    <w:rsid w:val="006500BE"/>
    <w:rsid w:val="006500E4"/>
    <w:rsid w:val="00650F05"/>
    <w:rsid w:val="0065136A"/>
    <w:rsid w:val="006532A3"/>
    <w:rsid w:val="0065462A"/>
    <w:rsid w:val="00655840"/>
    <w:rsid w:val="00663D20"/>
    <w:rsid w:val="006737C4"/>
    <w:rsid w:val="00674D0D"/>
    <w:rsid w:val="00680583"/>
    <w:rsid w:val="00680884"/>
    <w:rsid w:val="006843BC"/>
    <w:rsid w:val="0068573B"/>
    <w:rsid w:val="006867A9"/>
    <w:rsid w:val="00691BBE"/>
    <w:rsid w:val="006932EE"/>
    <w:rsid w:val="006939D9"/>
    <w:rsid w:val="006946CF"/>
    <w:rsid w:val="006A2437"/>
    <w:rsid w:val="006A247C"/>
    <w:rsid w:val="006A6C3D"/>
    <w:rsid w:val="006A7308"/>
    <w:rsid w:val="006A732F"/>
    <w:rsid w:val="006A750B"/>
    <w:rsid w:val="006A76E2"/>
    <w:rsid w:val="006A7844"/>
    <w:rsid w:val="006A79F5"/>
    <w:rsid w:val="006B0F52"/>
    <w:rsid w:val="006B1548"/>
    <w:rsid w:val="006B3C19"/>
    <w:rsid w:val="006B3FB2"/>
    <w:rsid w:val="006B4047"/>
    <w:rsid w:val="006B4778"/>
    <w:rsid w:val="006B64B3"/>
    <w:rsid w:val="006B68ED"/>
    <w:rsid w:val="006B78D2"/>
    <w:rsid w:val="006B7E37"/>
    <w:rsid w:val="006C0B77"/>
    <w:rsid w:val="006C12AE"/>
    <w:rsid w:val="006C192D"/>
    <w:rsid w:val="006C3EE2"/>
    <w:rsid w:val="006C42DA"/>
    <w:rsid w:val="006C4F14"/>
    <w:rsid w:val="006C506D"/>
    <w:rsid w:val="006C6E28"/>
    <w:rsid w:val="006C6E52"/>
    <w:rsid w:val="006D00B7"/>
    <w:rsid w:val="006D09A8"/>
    <w:rsid w:val="006D13A0"/>
    <w:rsid w:val="006D18D1"/>
    <w:rsid w:val="006D7C17"/>
    <w:rsid w:val="006E0945"/>
    <w:rsid w:val="006E0F45"/>
    <w:rsid w:val="006E2DAE"/>
    <w:rsid w:val="006E55FC"/>
    <w:rsid w:val="006E761B"/>
    <w:rsid w:val="006F06FE"/>
    <w:rsid w:val="006F1ABE"/>
    <w:rsid w:val="006F1C08"/>
    <w:rsid w:val="006F2186"/>
    <w:rsid w:val="006F2607"/>
    <w:rsid w:val="00706918"/>
    <w:rsid w:val="00710E70"/>
    <w:rsid w:val="00712B3D"/>
    <w:rsid w:val="007142CD"/>
    <w:rsid w:val="007177BE"/>
    <w:rsid w:val="00722CBB"/>
    <w:rsid w:val="00726853"/>
    <w:rsid w:val="00730F32"/>
    <w:rsid w:val="00730FF8"/>
    <w:rsid w:val="007365B6"/>
    <w:rsid w:val="00736F9C"/>
    <w:rsid w:val="0073728F"/>
    <w:rsid w:val="0073737B"/>
    <w:rsid w:val="007414A7"/>
    <w:rsid w:val="00741544"/>
    <w:rsid w:val="0074285E"/>
    <w:rsid w:val="007435BE"/>
    <w:rsid w:val="007458E6"/>
    <w:rsid w:val="00746671"/>
    <w:rsid w:val="00747802"/>
    <w:rsid w:val="0075147C"/>
    <w:rsid w:val="007523D6"/>
    <w:rsid w:val="00756F15"/>
    <w:rsid w:val="007600FC"/>
    <w:rsid w:val="00766099"/>
    <w:rsid w:val="00766645"/>
    <w:rsid w:val="00772F82"/>
    <w:rsid w:val="00775B97"/>
    <w:rsid w:val="00775EBF"/>
    <w:rsid w:val="007768F7"/>
    <w:rsid w:val="00777193"/>
    <w:rsid w:val="00781C2A"/>
    <w:rsid w:val="00782859"/>
    <w:rsid w:val="00783768"/>
    <w:rsid w:val="00785A8B"/>
    <w:rsid w:val="007869B1"/>
    <w:rsid w:val="00790741"/>
    <w:rsid w:val="00790D0A"/>
    <w:rsid w:val="00794629"/>
    <w:rsid w:val="007960D8"/>
    <w:rsid w:val="00796FAC"/>
    <w:rsid w:val="007A112D"/>
    <w:rsid w:val="007A21EF"/>
    <w:rsid w:val="007B1AC5"/>
    <w:rsid w:val="007B314E"/>
    <w:rsid w:val="007B3603"/>
    <w:rsid w:val="007B4055"/>
    <w:rsid w:val="007B7F79"/>
    <w:rsid w:val="007C10C9"/>
    <w:rsid w:val="007C27FD"/>
    <w:rsid w:val="007C3631"/>
    <w:rsid w:val="007C40A8"/>
    <w:rsid w:val="007C4ECF"/>
    <w:rsid w:val="007C68DD"/>
    <w:rsid w:val="007C6CD9"/>
    <w:rsid w:val="007D293B"/>
    <w:rsid w:val="007D480F"/>
    <w:rsid w:val="007D4B0E"/>
    <w:rsid w:val="007D5C2B"/>
    <w:rsid w:val="007D67F8"/>
    <w:rsid w:val="007D715B"/>
    <w:rsid w:val="007D72A5"/>
    <w:rsid w:val="007D7C53"/>
    <w:rsid w:val="007E0A70"/>
    <w:rsid w:val="007E304A"/>
    <w:rsid w:val="007E37AF"/>
    <w:rsid w:val="007E77F0"/>
    <w:rsid w:val="007F1099"/>
    <w:rsid w:val="007F12F3"/>
    <w:rsid w:val="007F2B84"/>
    <w:rsid w:val="007F3C73"/>
    <w:rsid w:val="007F49FF"/>
    <w:rsid w:val="008011BF"/>
    <w:rsid w:val="00803219"/>
    <w:rsid w:val="00803580"/>
    <w:rsid w:val="00803BD9"/>
    <w:rsid w:val="0080597F"/>
    <w:rsid w:val="00807A5C"/>
    <w:rsid w:val="00810271"/>
    <w:rsid w:val="0081161A"/>
    <w:rsid w:val="00812149"/>
    <w:rsid w:val="0081288A"/>
    <w:rsid w:val="00812D9F"/>
    <w:rsid w:val="00814AD7"/>
    <w:rsid w:val="0081716D"/>
    <w:rsid w:val="00817BAD"/>
    <w:rsid w:val="0082049B"/>
    <w:rsid w:val="0082125E"/>
    <w:rsid w:val="0082229D"/>
    <w:rsid w:val="00822A35"/>
    <w:rsid w:val="00822B70"/>
    <w:rsid w:val="00822CE5"/>
    <w:rsid w:val="00822D1F"/>
    <w:rsid w:val="008242FF"/>
    <w:rsid w:val="008328C2"/>
    <w:rsid w:val="00834276"/>
    <w:rsid w:val="00834F9B"/>
    <w:rsid w:val="00836EEB"/>
    <w:rsid w:val="00840DAC"/>
    <w:rsid w:val="00840E82"/>
    <w:rsid w:val="008430C5"/>
    <w:rsid w:val="00845172"/>
    <w:rsid w:val="0084569A"/>
    <w:rsid w:val="00845D05"/>
    <w:rsid w:val="00846DFD"/>
    <w:rsid w:val="0085169C"/>
    <w:rsid w:val="0085190A"/>
    <w:rsid w:val="00856A82"/>
    <w:rsid w:val="0085750B"/>
    <w:rsid w:val="00860046"/>
    <w:rsid w:val="00860119"/>
    <w:rsid w:val="00863152"/>
    <w:rsid w:val="0086321D"/>
    <w:rsid w:val="008635A0"/>
    <w:rsid w:val="00863801"/>
    <w:rsid w:val="00866477"/>
    <w:rsid w:val="00867602"/>
    <w:rsid w:val="00867D5B"/>
    <w:rsid w:val="00870751"/>
    <w:rsid w:val="0087137F"/>
    <w:rsid w:val="00872EFF"/>
    <w:rsid w:val="008749B5"/>
    <w:rsid w:val="0087541F"/>
    <w:rsid w:val="008755AB"/>
    <w:rsid w:val="00875C24"/>
    <w:rsid w:val="008771DF"/>
    <w:rsid w:val="00877631"/>
    <w:rsid w:val="00880A96"/>
    <w:rsid w:val="00880C86"/>
    <w:rsid w:val="008819D9"/>
    <w:rsid w:val="00883060"/>
    <w:rsid w:val="00886BF6"/>
    <w:rsid w:val="00890014"/>
    <w:rsid w:val="00892C5D"/>
    <w:rsid w:val="008A55BB"/>
    <w:rsid w:val="008A6E2F"/>
    <w:rsid w:val="008A781F"/>
    <w:rsid w:val="008B5723"/>
    <w:rsid w:val="008B6714"/>
    <w:rsid w:val="008B6F69"/>
    <w:rsid w:val="008B75F5"/>
    <w:rsid w:val="008C4268"/>
    <w:rsid w:val="008C6BDC"/>
    <w:rsid w:val="008C6D7E"/>
    <w:rsid w:val="008D046B"/>
    <w:rsid w:val="008D2352"/>
    <w:rsid w:val="008D2E6B"/>
    <w:rsid w:val="008D3F0E"/>
    <w:rsid w:val="008E08F2"/>
    <w:rsid w:val="008E0CE1"/>
    <w:rsid w:val="008E14CA"/>
    <w:rsid w:val="008E195A"/>
    <w:rsid w:val="008E2ED0"/>
    <w:rsid w:val="008E47C4"/>
    <w:rsid w:val="008E49B3"/>
    <w:rsid w:val="008E6B42"/>
    <w:rsid w:val="00903148"/>
    <w:rsid w:val="00907C4F"/>
    <w:rsid w:val="00911765"/>
    <w:rsid w:val="00912242"/>
    <w:rsid w:val="00912D01"/>
    <w:rsid w:val="00913964"/>
    <w:rsid w:val="00913E7D"/>
    <w:rsid w:val="009146EC"/>
    <w:rsid w:val="00914D0D"/>
    <w:rsid w:val="00914EC7"/>
    <w:rsid w:val="00915390"/>
    <w:rsid w:val="00917AE4"/>
    <w:rsid w:val="00920E29"/>
    <w:rsid w:val="00922152"/>
    <w:rsid w:val="00922C48"/>
    <w:rsid w:val="00922DE4"/>
    <w:rsid w:val="00922E2F"/>
    <w:rsid w:val="00923BE1"/>
    <w:rsid w:val="0092592B"/>
    <w:rsid w:val="009267EC"/>
    <w:rsid w:val="00926BD3"/>
    <w:rsid w:val="00926C60"/>
    <w:rsid w:val="00927855"/>
    <w:rsid w:val="00927EAD"/>
    <w:rsid w:val="0093118F"/>
    <w:rsid w:val="00932113"/>
    <w:rsid w:val="00932E91"/>
    <w:rsid w:val="009418BC"/>
    <w:rsid w:val="009443EA"/>
    <w:rsid w:val="00945DAA"/>
    <w:rsid w:val="009460C0"/>
    <w:rsid w:val="009467F3"/>
    <w:rsid w:val="009472BF"/>
    <w:rsid w:val="009512F2"/>
    <w:rsid w:val="00951D74"/>
    <w:rsid w:val="00952838"/>
    <w:rsid w:val="009529AF"/>
    <w:rsid w:val="00954607"/>
    <w:rsid w:val="00954923"/>
    <w:rsid w:val="009565DB"/>
    <w:rsid w:val="009567FB"/>
    <w:rsid w:val="009571C5"/>
    <w:rsid w:val="00960B14"/>
    <w:rsid w:val="00960C65"/>
    <w:rsid w:val="009614E8"/>
    <w:rsid w:val="00963E7F"/>
    <w:rsid w:val="00964100"/>
    <w:rsid w:val="00964A8F"/>
    <w:rsid w:val="00966098"/>
    <w:rsid w:val="009661D1"/>
    <w:rsid w:val="0096683F"/>
    <w:rsid w:val="00966931"/>
    <w:rsid w:val="00970EE6"/>
    <w:rsid w:val="00970FA2"/>
    <w:rsid w:val="00971F6B"/>
    <w:rsid w:val="009728D5"/>
    <w:rsid w:val="00973730"/>
    <w:rsid w:val="00974469"/>
    <w:rsid w:val="00974E2F"/>
    <w:rsid w:val="00975884"/>
    <w:rsid w:val="00975C57"/>
    <w:rsid w:val="0097744C"/>
    <w:rsid w:val="00977FA7"/>
    <w:rsid w:val="00980EC5"/>
    <w:rsid w:val="009817DF"/>
    <w:rsid w:val="009832BF"/>
    <w:rsid w:val="00983A81"/>
    <w:rsid w:val="009845B8"/>
    <w:rsid w:val="00986A6B"/>
    <w:rsid w:val="009874CD"/>
    <w:rsid w:val="009903ED"/>
    <w:rsid w:val="00994B13"/>
    <w:rsid w:val="00995C4B"/>
    <w:rsid w:val="009A2D81"/>
    <w:rsid w:val="009A3F07"/>
    <w:rsid w:val="009A4353"/>
    <w:rsid w:val="009A439F"/>
    <w:rsid w:val="009A43D3"/>
    <w:rsid w:val="009A4659"/>
    <w:rsid w:val="009A6B5C"/>
    <w:rsid w:val="009A772D"/>
    <w:rsid w:val="009B16BA"/>
    <w:rsid w:val="009B27BE"/>
    <w:rsid w:val="009B608D"/>
    <w:rsid w:val="009C044D"/>
    <w:rsid w:val="009C14D8"/>
    <w:rsid w:val="009C4FF8"/>
    <w:rsid w:val="009D00F4"/>
    <w:rsid w:val="009D1956"/>
    <w:rsid w:val="009D2346"/>
    <w:rsid w:val="009D2993"/>
    <w:rsid w:val="009D3C0F"/>
    <w:rsid w:val="009D5645"/>
    <w:rsid w:val="009D57C5"/>
    <w:rsid w:val="009E0CFA"/>
    <w:rsid w:val="009E1DCC"/>
    <w:rsid w:val="009E2FE2"/>
    <w:rsid w:val="009E580A"/>
    <w:rsid w:val="009F0206"/>
    <w:rsid w:val="009F3CB1"/>
    <w:rsid w:val="009F69CE"/>
    <w:rsid w:val="00A01548"/>
    <w:rsid w:val="00A023BC"/>
    <w:rsid w:val="00A032F2"/>
    <w:rsid w:val="00A039C8"/>
    <w:rsid w:val="00A05756"/>
    <w:rsid w:val="00A05D04"/>
    <w:rsid w:val="00A061EE"/>
    <w:rsid w:val="00A07FD8"/>
    <w:rsid w:val="00A10267"/>
    <w:rsid w:val="00A12A3A"/>
    <w:rsid w:val="00A1361D"/>
    <w:rsid w:val="00A15456"/>
    <w:rsid w:val="00A15789"/>
    <w:rsid w:val="00A157E9"/>
    <w:rsid w:val="00A15C06"/>
    <w:rsid w:val="00A16422"/>
    <w:rsid w:val="00A16829"/>
    <w:rsid w:val="00A16F29"/>
    <w:rsid w:val="00A213F7"/>
    <w:rsid w:val="00A23260"/>
    <w:rsid w:val="00A27695"/>
    <w:rsid w:val="00A3107B"/>
    <w:rsid w:val="00A31D48"/>
    <w:rsid w:val="00A32B5C"/>
    <w:rsid w:val="00A37E59"/>
    <w:rsid w:val="00A427F3"/>
    <w:rsid w:val="00A4344E"/>
    <w:rsid w:val="00A456B0"/>
    <w:rsid w:val="00A5095B"/>
    <w:rsid w:val="00A53A3E"/>
    <w:rsid w:val="00A53CB4"/>
    <w:rsid w:val="00A5446A"/>
    <w:rsid w:val="00A56241"/>
    <w:rsid w:val="00A60C54"/>
    <w:rsid w:val="00A615F2"/>
    <w:rsid w:val="00A616D0"/>
    <w:rsid w:val="00A62CDB"/>
    <w:rsid w:val="00A630DF"/>
    <w:rsid w:val="00A63AE4"/>
    <w:rsid w:val="00A63D71"/>
    <w:rsid w:val="00A710E5"/>
    <w:rsid w:val="00A71998"/>
    <w:rsid w:val="00A738CB"/>
    <w:rsid w:val="00A73F5A"/>
    <w:rsid w:val="00A742E7"/>
    <w:rsid w:val="00A7539B"/>
    <w:rsid w:val="00A761FE"/>
    <w:rsid w:val="00A771D9"/>
    <w:rsid w:val="00A83D4F"/>
    <w:rsid w:val="00A853B2"/>
    <w:rsid w:val="00A85A32"/>
    <w:rsid w:val="00A86253"/>
    <w:rsid w:val="00A86C94"/>
    <w:rsid w:val="00A928C5"/>
    <w:rsid w:val="00A948E9"/>
    <w:rsid w:val="00A95F27"/>
    <w:rsid w:val="00A96363"/>
    <w:rsid w:val="00A964C9"/>
    <w:rsid w:val="00A979FD"/>
    <w:rsid w:val="00AA00E3"/>
    <w:rsid w:val="00AA1288"/>
    <w:rsid w:val="00AA40DA"/>
    <w:rsid w:val="00AA43AF"/>
    <w:rsid w:val="00AA476D"/>
    <w:rsid w:val="00AA4C9A"/>
    <w:rsid w:val="00AA52DB"/>
    <w:rsid w:val="00AA6609"/>
    <w:rsid w:val="00AB0746"/>
    <w:rsid w:val="00AB25D7"/>
    <w:rsid w:val="00AB4E2B"/>
    <w:rsid w:val="00AB589D"/>
    <w:rsid w:val="00AB6277"/>
    <w:rsid w:val="00AB6F1A"/>
    <w:rsid w:val="00AC3C3E"/>
    <w:rsid w:val="00AC4B56"/>
    <w:rsid w:val="00AC5678"/>
    <w:rsid w:val="00AC68CB"/>
    <w:rsid w:val="00AD013B"/>
    <w:rsid w:val="00AD0B46"/>
    <w:rsid w:val="00AD0CB6"/>
    <w:rsid w:val="00AD40A8"/>
    <w:rsid w:val="00AD49ED"/>
    <w:rsid w:val="00AD4D0A"/>
    <w:rsid w:val="00AE29BF"/>
    <w:rsid w:val="00AE7985"/>
    <w:rsid w:val="00AE7AA2"/>
    <w:rsid w:val="00AF081A"/>
    <w:rsid w:val="00AF24F5"/>
    <w:rsid w:val="00AF2683"/>
    <w:rsid w:val="00AF477C"/>
    <w:rsid w:val="00AF5AAC"/>
    <w:rsid w:val="00AF762A"/>
    <w:rsid w:val="00AF78F4"/>
    <w:rsid w:val="00B00D35"/>
    <w:rsid w:val="00B064E5"/>
    <w:rsid w:val="00B06A3D"/>
    <w:rsid w:val="00B07E8F"/>
    <w:rsid w:val="00B07EE7"/>
    <w:rsid w:val="00B110E6"/>
    <w:rsid w:val="00B127B0"/>
    <w:rsid w:val="00B129EB"/>
    <w:rsid w:val="00B1472F"/>
    <w:rsid w:val="00B14797"/>
    <w:rsid w:val="00B17DD9"/>
    <w:rsid w:val="00B17E4D"/>
    <w:rsid w:val="00B21991"/>
    <w:rsid w:val="00B230A7"/>
    <w:rsid w:val="00B23DFF"/>
    <w:rsid w:val="00B244E0"/>
    <w:rsid w:val="00B2451B"/>
    <w:rsid w:val="00B24778"/>
    <w:rsid w:val="00B24841"/>
    <w:rsid w:val="00B330DB"/>
    <w:rsid w:val="00B33C85"/>
    <w:rsid w:val="00B34F6E"/>
    <w:rsid w:val="00B3641B"/>
    <w:rsid w:val="00B374D1"/>
    <w:rsid w:val="00B37923"/>
    <w:rsid w:val="00B437F0"/>
    <w:rsid w:val="00B441F0"/>
    <w:rsid w:val="00B447D6"/>
    <w:rsid w:val="00B50B15"/>
    <w:rsid w:val="00B50E2B"/>
    <w:rsid w:val="00B521ED"/>
    <w:rsid w:val="00B55F6E"/>
    <w:rsid w:val="00B56302"/>
    <w:rsid w:val="00B57EE3"/>
    <w:rsid w:val="00B602B6"/>
    <w:rsid w:val="00B60FF7"/>
    <w:rsid w:val="00B63AFF"/>
    <w:rsid w:val="00B654B1"/>
    <w:rsid w:val="00B67D00"/>
    <w:rsid w:val="00B67E43"/>
    <w:rsid w:val="00B70BDA"/>
    <w:rsid w:val="00B7298B"/>
    <w:rsid w:val="00B72C3D"/>
    <w:rsid w:val="00B72F62"/>
    <w:rsid w:val="00B7665E"/>
    <w:rsid w:val="00B77B54"/>
    <w:rsid w:val="00B80EEB"/>
    <w:rsid w:val="00B81A00"/>
    <w:rsid w:val="00B8269B"/>
    <w:rsid w:val="00B82E8F"/>
    <w:rsid w:val="00B86CF3"/>
    <w:rsid w:val="00B86DF9"/>
    <w:rsid w:val="00B87CC3"/>
    <w:rsid w:val="00B91341"/>
    <w:rsid w:val="00B915B7"/>
    <w:rsid w:val="00B916CA"/>
    <w:rsid w:val="00B9327E"/>
    <w:rsid w:val="00B95BDE"/>
    <w:rsid w:val="00B96FBA"/>
    <w:rsid w:val="00BA20ED"/>
    <w:rsid w:val="00BA2CB5"/>
    <w:rsid w:val="00BA2E0D"/>
    <w:rsid w:val="00BA32E8"/>
    <w:rsid w:val="00BA438D"/>
    <w:rsid w:val="00BA45E2"/>
    <w:rsid w:val="00BA784C"/>
    <w:rsid w:val="00BB1917"/>
    <w:rsid w:val="00BB213B"/>
    <w:rsid w:val="00BB3568"/>
    <w:rsid w:val="00BB6418"/>
    <w:rsid w:val="00BB7B0D"/>
    <w:rsid w:val="00BC7433"/>
    <w:rsid w:val="00BC788F"/>
    <w:rsid w:val="00BD50A8"/>
    <w:rsid w:val="00BD5898"/>
    <w:rsid w:val="00BD6460"/>
    <w:rsid w:val="00BD742D"/>
    <w:rsid w:val="00BD77F6"/>
    <w:rsid w:val="00BE100B"/>
    <w:rsid w:val="00BE51D7"/>
    <w:rsid w:val="00BE5B08"/>
    <w:rsid w:val="00BE5B93"/>
    <w:rsid w:val="00BE5EF1"/>
    <w:rsid w:val="00BE681E"/>
    <w:rsid w:val="00BE75D7"/>
    <w:rsid w:val="00BF00BD"/>
    <w:rsid w:val="00BF357D"/>
    <w:rsid w:val="00BF4F76"/>
    <w:rsid w:val="00BF65AA"/>
    <w:rsid w:val="00BF6FA1"/>
    <w:rsid w:val="00BF74D9"/>
    <w:rsid w:val="00C00601"/>
    <w:rsid w:val="00C012A6"/>
    <w:rsid w:val="00C1084D"/>
    <w:rsid w:val="00C11C6D"/>
    <w:rsid w:val="00C12FAA"/>
    <w:rsid w:val="00C13DFD"/>
    <w:rsid w:val="00C14178"/>
    <w:rsid w:val="00C1424A"/>
    <w:rsid w:val="00C157F7"/>
    <w:rsid w:val="00C164D5"/>
    <w:rsid w:val="00C20E76"/>
    <w:rsid w:val="00C22DD3"/>
    <w:rsid w:val="00C22F0A"/>
    <w:rsid w:val="00C25CF5"/>
    <w:rsid w:val="00C26848"/>
    <w:rsid w:val="00C33B1F"/>
    <w:rsid w:val="00C3704C"/>
    <w:rsid w:val="00C372AD"/>
    <w:rsid w:val="00C375F6"/>
    <w:rsid w:val="00C40104"/>
    <w:rsid w:val="00C4366D"/>
    <w:rsid w:val="00C4495F"/>
    <w:rsid w:val="00C47BF9"/>
    <w:rsid w:val="00C5189D"/>
    <w:rsid w:val="00C5258C"/>
    <w:rsid w:val="00C53526"/>
    <w:rsid w:val="00C5565A"/>
    <w:rsid w:val="00C56D8A"/>
    <w:rsid w:val="00C57382"/>
    <w:rsid w:val="00C61BDC"/>
    <w:rsid w:val="00C6221B"/>
    <w:rsid w:val="00C62AE7"/>
    <w:rsid w:val="00C64022"/>
    <w:rsid w:val="00C65130"/>
    <w:rsid w:val="00C7290C"/>
    <w:rsid w:val="00C76A5B"/>
    <w:rsid w:val="00C77E16"/>
    <w:rsid w:val="00C805B9"/>
    <w:rsid w:val="00C83851"/>
    <w:rsid w:val="00C85758"/>
    <w:rsid w:val="00C86178"/>
    <w:rsid w:val="00C8789F"/>
    <w:rsid w:val="00C90CF9"/>
    <w:rsid w:val="00C966F1"/>
    <w:rsid w:val="00CA01ED"/>
    <w:rsid w:val="00CA4684"/>
    <w:rsid w:val="00CA481A"/>
    <w:rsid w:val="00CA5801"/>
    <w:rsid w:val="00CA5813"/>
    <w:rsid w:val="00CA6377"/>
    <w:rsid w:val="00CA6DC7"/>
    <w:rsid w:val="00CA6F0E"/>
    <w:rsid w:val="00CB3784"/>
    <w:rsid w:val="00CB3D04"/>
    <w:rsid w:val="00CB40BD"/>
    <w:rsid w:val="00CB6771"/>
    <w:rsid w:val="00CB70E6"/>
    <w:rsid w:val="00CC0101"/>
    <w:rsid w:val="00CC111A"/>
    <w:rsid w:val="00CC1942"/>
    <w:rsid w:val="00CC3E34"/>
    <w:rsid w:val="00CC4D30"/>
    <w:rsid w:val="00CD3162"/>
    <w:rsid w:val="00CE0006"/>
    <w:rsid w:val="00CE03C2"/>
    <w:rsid w:val="00CE1A4D"/>
    <w:rsid w:val="00CE2AFA"/>
    <w:rsid w:val="00CE3084"/>
    <w:rsid w:val="00CE4516"/>
    <w:rsid w:val="00CF071B"/>
    <w:rsid w:val="00CF3EA3"/>
    <w:rsid w:val="00CF4938"/>
    <w:rsid w:val="00CF4ED5"/>
    <w:rsid w:val="00CF643C"/>
    <w:rsid w:val="00CF6931"/>
    <w:rsid w:val="00D01582"/>
    <w:rsid w:val="00D04188"/>
    <w:rsid w:val="00D0657E"/>
    <w:rsid w:val="00D06748"/>
    <w:rsid w:val="00D113CF"/>
    <w:rsid w:val="00D11A30"/>
    <w:rsid w:val="00D11F67"/>
    <w:rsid w:val="00D12C67"/>
    <w:rsid w:val="00D1350F"/>
    <w:rsid w:val="00D142C5"/>
    <w:rsid w:val="00D14A9C"/>
    <w:rsid w:val="00D15C7F"/>
    <w:rsid w:val="00D17D77"/>
    <w:rsid w:val="00D2111C"/>
    <w:rsid w:val="00D2262E"/>
    <w:rsid w:val="00D23524"/>
    <w:rsid w:val="00D23DA1"/>
    <w:rsid w:val="00D2568F"/>
    <w:rsid w:val="00D259C7"/>
    <w:rsid w:val="00D25F43"/>
    <w:rsid w:val="00D31E2D"/>
    <w:rsid w:val="00D3652C"/>
    <w:rsid w:val="00D36ABB"/>
    <w:rsid w:val="00D36F32"/>
    <w:rsid w:val="00D400EC"/>
    <w:rsid w:val="00D4088B"/>
    <w:rsid w:val="00D4110D"/>
    <w:rsid w:val="00D4124A"/>
    <w:rsid w:val="00D421C5"/>
    <w:rsid w:val="00D4229E"/>
    <w:rsid w:val="00D43AF9"/>
    <w:rsid w:val="00D45D33"/>
    <w:rsid w:val="00D512C3"/>
    <w:rsid w:val="00D52EB2"/>
    <w:rsid w:val="00D60E9C"/>
    <w:rsid w:val="00D6165F"/>
    <w:rsid w:val="00D63989"/>
    <w:rsid w:val="00D64B1F"/>
    <w:rsid w:val="00D66902"/>
    <w:rsid w:val="00D709F2"/>
    <w:rsid w:val="00D71AA7"/>
    <w:rsid w:val="00D74E18"/>
    <w:rsid w:val="00D75073"/>
    <w:rsid w:val="00D80ABA"/>
    <w:rsid w:val="00D82D2A"/>
    <w:rsid w:val="00D90A0D"/>
    <w:rsid w:val="00D9181D"/>
    <w:rsid w:val="00D92E35"/>
    <w:rsid w:val="00D93F33"/>
    <w:rsid w:val="00D95061"/>
    <w:rsid w:val="00D9799F"/>
    <w:rsid w:val="00DA327A"/>
    <w:rsid w:val="00DB00D6"/>
    <w:rsid w:val="00DB26B3"/>
    <w:rsid w:val="00DB5248"/>
    <w:rsid w:val="00DB54DD"/>
    <w:rsid w:val="00DB5FC6"/>
    <w:rsid w:val="00DB611B"/>
    <w:rsid w:val="00DB6CE3"/>
    <w:rsid w:val="00DB78B9"/>
    <w:rsid w:val="00DC2564"/>
    <w:rsid w:val="00DC3767"/>
    <w:rsid w:val="00DC3E16"/>
    <w:rsid w:val="00DC60D5"/>
    <w:rsid w:val="00DC75C3"/>
    <w:rsid w:val="00DC773F"/>
    <w:rsid w:val="00DD10CB"/>
    <w:rsid w:val="00DD5C93"/>
    <w:rsid w:val="00DD5D61"/>
    <w:rsid w:val="00DD687D"/>
    <w:rsid w:val="00DD6B9F"/>
    <w:rsid w:val="00DE10B8"/>
    <w:rsid w:val="00DE1352"/>
    <w:rsid w:val="00DE3AA7"/>
    <w:rsid w:val="00DE3ED9"/>
    <w:rsid w:val="00DE4C5B"/>
    <w:rsid w:val="00DE4F0D"/>
    <w:rsid w:val="00DE605B"/>
    <w:rsid w:val="00DF0140"/>
    <w:rsid w:val="00DF03CC"/>
    <w:rsid w:val="00DF11D0"/>
    <w:rsid w:val="00DF1FFF"/>
    <w:rsid w:val="00DF27DD"/>
    <w:rsid w:val="00DF27DF"/>
    <w:rsid w:val="00DF3DC4"/>
    <w:rsid w:val="00DF3EC2"/>
    <w:rsid w:val="00DF6E6E"/>
    <w:rsid w:val="00E014BE"/>
    <w:rsid w:val="00E0235E"/>
    <w:rsid w:val="00E04704"/>
    <w:rsid w:val="00E0479D"/>
    <w:rsid w:val="00E20919"/>
    <w:rsid w:val="00E23E69"/>
    <w:rsid w:val="00E274DE"/>
    <w:rsid w:val="00E318C8"/>
    <w:rsid w:val="00E3273E"/>
    <w:rsid w:val="00E34298"/>
    <w:rsid w:val="00E34DAA"/>
    <w:rsid w:val="00E35DF4"/>
    <w:rsid w:val="00E443B7"/>
    <w:rsid w:val="00E44F86"/>
    <w:rsid w:val="00E4569C"/>
    <w:rsid w:val="00E45AA9"/>
    <w:rsid w:val="00E5063C"/>
    <w:rsid w:val="00E51455"/>
    <w:rsid w:val="00E51957"/>
    <w:rsid w:val="00E56AAF"/>
    <w:rsid w:val="00E56F68"/>
    <w:rsid w:val="00E574D7"/>
    <w:rsid w:val="00E57BEB"/>
    <w:rsid w:val="00E62697"/>
    <w:rsid w:val="00E642AF"/>
    <w:rsid w:val="00E656B1"/>
    <w:rsid w:val="00E6771F"/>
    <w:rsid w:val="00E71176"/>
    <w:rsid w:val="00E71CE4"/>
    <w:rsid w:val="00E71DB2"/>
    <w:rsid w:val="00E763AE"/>
    <w:rsid w:val="00E77652"/>
    <w:rsid w:val="00E81671"/>
    <w:rsid w:val="00E85C71"/>
    <w:rsid w:val="00E86B0E"/>
    <w:rsid w:val="00E93FFF"/>
    <w:rsid w:val="00E96D01"/>
    <w:rsid w:val="00EA0DAD"/>
    <w:rsid w:val="00EA0EF8"/>
    <w:rsid w:val="00EA2371"/>
    <w:rsid w:val="00EA59DF"/>
    <w:rsid w:val="00EB3E33"/>
    <w:rsid w:val="00EB772F"/>
    <w:rsid w:val="00EC00F8"/>
    <w:rsid w:val="00EC036D"/>
    <w:rsid w:val="00EC2C68"/>
    <w:rsid w:val="00EC3D6D"/>
    <w:rsid w:val="00EC4BD5"/>
    <w:rsid w:val="00EC5DB5"/>
    <w:rsid w:val="00EC71CA"/>
    <w:rsid w:val="00ED2373"/>
    <w:rsid w:val="00ED24F2"/>
    <w:rsid w:val="00ED472A"/>
    <w:rsid w:val="00ED5727"/>
    <w:rsid w:val="00ED5AE8"/>
    <w:rsid w:val="00ED65EF"/>
    <w:rsid w:val="00EE10FE"/>
    <w:rsid w:val="00EE15B3"/>
    <w:rsid w:val="00EE3BE3"/>
    <w:rsid w:val="00EE4070"/>
    <w:rsid w:val="00EE5906"/>
    <w:rsid w:val="00EF013A"/>
    <w:rsid w:val="00EF19B8"/>
    <w:rsid w:val="00EF24B8"/>
    <w:rsid w:val="00EF4310"/>
    <w:rsid w:val="00EF5951"/>
    <w:rsid w:val="00EF644A"/>
    <w:rsid w:val="00F01D3F"/>
    <w:rsid w:val="00F02674"/>
    <w:rsid w:val="00F0340F"/>
    <w:rsid w:val="00F055A3"/>
    <w:rsid w:val="00F05BF3"/>
    <w:rsid w:val="00F07B43"/>
    <w:rsid w:val="00F11ECA"/>
    <w:rsid w:val="00F12898"/>
    <w:rsid w:val="00F12C76"/>
    <w:rsid w:val="00F12FB7"/>
    <w:rsid w:val="00F13A14"/>
    <w:rsid w:val="00F1766F"/>
    <w:rsid w:val="00F21B93"/>
    <w:rsid w:val="00F2280F"/>
    <w:rsid w:val="00F277B9"/>
    <w:rsid w:val="00F311D5"/>
    <w:rsid w:val="00F31C77"/>
    <w:rsid w:val="00F32FDA"/>
    <w:rsid w:val="00F35C1C"/>
    <w:rsid w:val="00F4210B"/>
    <w:rsid w:val="00F42678"/>
    <w:rsid w:val="00F42DCB"/>
    <w:rsid w:val="00F4647C"/>
    <w:rsid w:val="00F472D8"/>
    <w:rsid w:val="00F508B1"/>
    <w:rsid w:val="00F50B57"/>
    <w:rsid w:val="00F5608C"/>
    <w:rsid w:val="00F57B1C"/>
    <w:rsid w:val="00F611C4"/>
    <w:rsid w:val="00F62847"/>
    <w:rsid w:val="00F62D06"/>
    <w:rsid w:val="00F6562C"/>
    <w:rsid w:val="00F661B0"/>
    <w:rsid w:val="00F709EE"/>
    <w:rsid w:val="00F70D5D"/>
    <w:rsid w:val="00F72516"/>
    <w:rsid w:val="00F727E2"/>
    <w:rsid w:val="00F75EDD"/>
    <w:rsid w:val="00F76CAB"/>
    <w:rsid w:val="00F771D2"/>
    <w:rsid w:val="00F77E0E"/>
    <w:rsid w:val="00F81F95"/>
    <w:rsid w:val="00F8344F"/>
    <w:rsid w:val="00F8377D"/>
    <w:rsid w:val="00F851BD"/>
    <w:rsid w:val="00F851F1"/>
    <w:rsid w:val="00F85200"/>
    <w:rsid w:val="00F85CBD"/>
    <w:rsid w:val="00F9289F"/>
    <w:rsid w:val="00F94E14"/>
    <w:rsid w:val="00F97FF2"/>
    <w:rsid w:val="00FA00BE"/>
    <w:rsid w:val="00FA39A1"/>
    <w:rsid w:val="00FA4587"/>
    <w:rsid w:val="00FB00FD"/>
    <w:rsid w:val="00FB0DE6"/>
    <w:rsid w:val="00FB1EB0"/>
    <w:rsid w:val="00FB59D7"/>
    <w:rsid w:val="00FB64D7"/>
    <w:rsid w:val="00FC3DA3"/>
    <w:rsid w:val="00FC4274"/>
    <w:rsid w:val="00FC546C"/>
    <w:rsid w:val="00FC5E60"/>
    <w:rsid w:val="00FC78A5"/>
    <w:rsid w:val="00FC7A31"/>
    <w:rsid w:val="00FD0275"/>
    <w:rsid w:val="00FD0BC0"/>
    <w:rsid w:val="00FD6D8D"/>
    <w:rsid w:val="00FE0497"/>
    <w:rsid w:val="00FE06D6"/>
    <w:rsid w:val="00FE496C"/>
    <w:rsid w:val="00FE6C92"/>
    <w:rsid w:val="00FF46DB"/>
    <w:rsid w:val="00FF7E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91D28"/>
  <w15:chartTrackingRefBased/>
  <w15:docId w15:val="{A8491E04-8F27-4132-A128-EC0CCED06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6165F"/>
    <w:rPr>
      <w:rFonts w:ascii="Times New Roman" w:hAnsi="Times New Roman"/>
      <w:sz w:val="28"/>
    </w:rPr>
  </w:style>
  <w:style w:type="paragraph" w:styleId="1">
    <w:name w:val="heading 1"/>
    <w:basedOn w:val="a"/>
    <w:next w:val="a"/>
    <w:link w:val="10"/>
    <w:uiPriority w:val="9"/>
    <w:qFormat/>
    <w:rsid w:val="002B1140"/>
    <w:pPr>
      <w:keepNext/>
      <w:keepLines/>
      <w:spacing w:after="240" w:line="240" w:lineRule="auto"/>
      <w:outlineLvl w:val="0"/>
    </w:pPr>
    <w:rPr>
      <w:rFonts w:eastAsiaTheme="majorEastAsia" w:cstheme="majorBidi"/>
      <w:b/>
      <w:sz w:val="32"/>
      <w:szCs w:val="32"/>
    </w:rPr>
  </w:style>
  <w:style w:type="paragraph" w:styleId="2">
    <w:name w:val="heading 2"/>
    <w:basedOn w:val="a"/>
    <w:next w:val="a"/>
    <w:link w:val="20"/>
    <w:uiPriority w:val="9"/>
    <w:unhideWhenUsed/>
    <w:qFormat/>
    <w:rsid w:val="009549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4B40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E16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B1140"/>
    <w:rPr>
      <w:rFonts w:ascii="Times New Roman" w:eastAsiaTheme="majorEastAsia" w:hAnsi="Times New Roman" w:cstheme="majorBidi"/>
      <w:b/>
      <w:sz w:val="32"/>
      <w:szCs w:val="32"/>
    </w:rPr>
  </w:style>
  <w:style w:type="paragraph" w:styleId="a3">
    <w:name w:val="List Paragraph"/>
    <w:aliases w:val="подрисуночная подпись"/>
    <w:basedOn w:val="a"/>
    <w:link w:val="a4"/>
    <w:uiPriority w:val="34"/>
    <w:qFormat/>
    <w:rsid w:val="00954923"/>
    <w:pPr>
      <w:ind w:left="720"/>
      <w:contextualSpacing/>
    </w:pPr>
  </w:style>
  <w:style w:type="character" w:customStyle="1" w:styleId="20">
    <w:name w:val="Заголовок 2 Знак"/>
    <w:basedOn w:val="a0"/>
    <w:link w:val="2"/>
    <w:uiPriority w:val="9"/>
    <w:qFormat/>
    <w:rsid w:val="00954923"/>
    <w:rPr>
      <w:rFonts w:asciiTheme="majorHAnsi" w:eastAsiaTheme="majorEastAsia" w:hAnsiTheme="majorHAnsi" w:cstheme="majorBidi"/>
      <w:color w:val="2F5496" w:themeColor="accent1" w:themeShade="BF"/>
      <w:sz w:val="26"/>
      <w:szCs w:val="26"/>
    </w:rPr>
  </w:style>
  <w:style w:type="paragraph" w:customStyle="1" w:styleId="a5">
    <w:name w:val="ОСНОВНОЙМОЙТЕКСТ"/>
    <w:basedOn w:val="a3"/>
    <w:link w:val="a6"/>
    <w:qFormat/>
    <w:rsid w:val="00BF65AA"/>
    <w:pPr>
      <w:spacing w:after="0" w:line="240" w:lineRule="auto"/>
      <w:ind w:left="0" w:firstLine="709"/>
      <w:contextualSpacing w:val="0"/>
      <w:jc w:val="both"/>
    </w:pPr>
    <w:rPr>
      <w:rFonts w:cs="Times New Roman"/>
    </w:rPr>
  </w:style>
  <w:style w:type="character" w:customStyle="1" w:styleId="a6">
    <w:name w:val="ОСНОВНОЙМОЙТЕКСТ Знак"/>
    <w:basedOn w:val="a0"/>
    <w:link w:val="a5"/>
    <w:rsid w:val="00BF65AA"/>
    <w:rPr>
      <w:rFonts w:ascii="Times New Roman" w:hAnsi="Times New Roman" w:cs="Times New Roman"/>
      <w:sz w:val="28"/>
    </w:rPr>
  </w:style>
  <w:style w:type="character" w:styleId="a7">
    <w:name w:val="Hyperlink"/>
    <w:basedOn w:val="a0"/>
    <w:uiPriority w:val="99"/>
    <w:unhideWhenUsed/>
    <w:rsid w:val="00350D0E"/>
    <w:rPr>
      <w:color w:val="0563C1" w:themeColor="hyperlink"/>
      <w:u w:val="single"/>
    </w:rPr>
  </w:style>
  <w:style w:type="character" w:customStyle="1" w:styleId="11">
    <w:name w:val="Неразрешенное упоминание1"/>
    <w:basedOn w:val="a0"/>
    <w:uiPriority w:val="99"/>
    <w:semiHidden/>
    <w:unhideWhenUsed/>
    <w:rsid w:val="00350D0E"/>
    <w:rPr>
      <w:color w:val="605E5C"/>
      <w:shd w:val="clear" w:color="auto" w:fill="E1DFDD"/>
    </w:rPr>
  </w:style>
  <w:style w:type="paragraph" w:customStyle="1" w:styleId="a8">
    <w:name w:val="Обычный_КурсовойПроект"/>
    <w:basedOn w:val="a"/>
    <w:link w:val="a9"/>
    <w:qFormat/>
    <w:rsid w:val="00E56F68"/>
    <w:pPr>
      <w:keepLines/>
      <w:spacing w:after="0" w:line="240" w:lineRule="auto"/>
      <w:ind w:firstLine="709"/>
      <w:jc w:val="both"/>
    </w:pPr>
  </w:style>
  <w:style w:type="character" w:customStyle="1" w:styleId="a9">
    <w:name w:val="Обычный_КурсовойПроект Знак"/>
    <w:basedOn w:val="a0"/>
    <w:link w:val="a8"/>
    <w:rsid w:val="00E56F68"/>
    <w:rPr>
      <w:rFonts w:ascii="Times New Roman" w:hAnsi="Times New Roman"/>
      <w:sz w:val="28"/>
    </w:rPr>
  </w:style>
  <w:style w:type="paragraph" w:customStyle="1" w:styleId="Default">
    <w:name w:val="Default"/>
    <w:rsid w:val="00B50E2B"/>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40">
    <w:name w:val="Заголовок 4 Знак"/>
    <w:basedOn w:val="a0"/>
    <w:link w:val="4"/>
    <w:uiPriority w:val="9"/>
    <w:semiHidden/>
    <w:rsid w:val="002E1620"/>
    <w:rPr>
      <w:rFonts w:asciiTheme="majorHAnsi" w:eastAsiaTheme="majorEastAsia" w:hAnsiTheme="majorHAnsi" w:cstheme="majorBidi"/>
      <w:i/>
      <w:iCs/>
      <w:color w:val="2F5496" w:themeColor="accent1" w:themeShade="BF"/>
      <w:sz w:val="28"/>
    </w:rPr>
  </w:style>
  <w:style w:type="paragraph" w:styleId="aa">
    <w:name w:val="header"/>
    <w:basedOn w:val="a"/>
    <w:link w:val="ab"/>
    <w:uiPriority w:val="99"/>
    <w:unhideWhenUsed/>
    <w:rsid w:val="006F260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6F2607"/>
    <w:rPr>
      <w:rFonts w:ascii="Times New Roman" w:hAnsi="Times New Roman"/>
      <w:sz w:val="28"/>
    </w:rPr>
  </w:style>
  <w:style w:type="paragraph" w:styleId="ac">
    <w:name w:val="footer"/>
    <w:basedOn w:val="a"/>
    <w:link w:val="ad"/>
    <w:uiPriority w:val="99"/>
    <w:unhideWhenUsed/>
    <w:rsid w:val="006F260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6F2607"/>
    <w:rPr>
      <w:rFonts w:ascii="Times New Roman" w:hAnsi="Times New Roman"/>
      <w:sz w:val="28"/>
    </w:rPr>
  </w:style>
  <w:style w:type="paragraph" w:styleId="ae">
    <w:name w:val="TOC Heading"/>
    <w:basedOn w:val="1"/>
    <w:next w:val="a"/>
    <w:uiPriority w:val="39"/>
    <w:unhideWhenUsed/>
    <w:qFormat/>
    <w:rsid w:val="00B916CA"/>
    <w:pPr>
      <w:spacing w:before="240" w:after="0" w:line="259" w:lineRule="auto"/>
      <w:outlineLvl w:val="9"/>
    </w:pPr>
    <w:rPr>
      <w:rFonts w:asciiTheme="majorHAnsi" w:hAnsiTheme="majorHAnsi"/>
      <w:b w:val="0"/>
      <w:color w:val="2F5496" w:themeColor="accent1" w:themeShade="BF"/>
      <w:lang w:eastAsia="ru-RU"/>
    </w:rPr>
  </w:style>
  <w:style w:type="paragraph" w:styleId="12">
    <w:name w:val="toc 1"/>
    <w:basedOn w:val="a"/>
    <w:next w:val="a"/>
    <w:autoRedefine/>
    <w:uiPriority w:val="39"/>
    <w:unhideWhenUsed/>
    <w:rsid w:val="00C22DD3"/>
    <w:pPr>
      <w:tabs>
        <w:tab w:val="right" w:leader="dot" w:pos="9344"/>
      </w:tabs>
      <w:spacing w:after="0" w:line="240" w:lineRule="auto"/>
      <w:jc w:val="both"/>
    </w:pPr>
  </w:style>
  <w:style w:type="paragraph" w:styleId="21">
    <w:name w:val="toc 2"/>
    <w:basedOn w:val="a"/>
    <w:next w:val="a"/>
    <w:autoRedefine/>
    <w:uiPriority w:val="39"/>
    <w:unhideWhenUsed/>
    <w:rsid w:val="00B916CA"/>
    <w:pPr>
      <w:spacing w:after="100"/>
      <w:ind w:left="280"/>
    </w:pPr>
  </w:style>
  <w:style w:type="character" w:customStyle="1" w:styleId="a4">
    <w:name w:val="Абзац списка Знак"/>
    <w:aliases w:val="подрисуночная подпись Знак"/>
    <w:basedOn w:val="a0"/>
    <w:link w:val="a3"/>
    <w:uiPriority w:val="34"/>
    <w:locked/>
    <w:rsid w:val="00775EBF"/>
    <w:rPr>
      <w:rFonts w:ascii="Times New Roman" w:hAnsi="Times New Roman"/>
      <w:sz w:val="28"/>
    </w:rPr>
  </w:style>
  <w:style w:type="paragraph" w:styleId="af">
    <w:name w:val="Normal (Web)"/>
    <w:basedOn w:val="a"/>
    <w:uiPriority w:val="99"/>
    <w:unhideWhenUsed/>
    <w:qFormat/>
    <w:rsid w:val="00350973"/>
    <w:pPr>
      <w:spacing w:before="100" w:beforeAutospacing="1" w:after="100" w:afterAutospacing="1" w:line="240" w:lineRule="auto"/>
    </w:pPr>
    <w:rPr>
      <w:rFonts w:eastAsia="Times New Roman" w:cs="Times New Roman"/>
      <w:sz w:val="24"/>
      <w:szCs w:val="24"/>
      <w:lang w:eastAsia="ru-RU"/>
    </w:rPr>
  </w:style>
  <w:style w:type="character" w:styleId="HTML">
    <w:name w:val="HTML Code"/>
    <w:basedOn w:val="a0"/>
    <w:uiPriority w:val="99"/>
    <w:semiHidden/>
    <w:unhideWhenUsed/>
    <w:rsid w:val="00350973"/>
    <w:rPr>
      <w:rFonts w:ascii="Courier New" w:eastAsia="Times New Roman" w:hAnsi="Courier New" w:cs="Courier New"/>
      <w:sz w:val="20"/>
      <w:szCs w:val="20"/>
    </w:rPr>
  </w:style>
  <w:style w:type="character" w:styleId="af0">
    <w:name w:val="Strong"/>
    <w:basedOn w:val="a0"/>
    <w:uiPriority w:val="22"/>
    <w:qFormat/>
    <w:rsid w:val="007D5C2B"/>
    <w:rPr>
      <w:b/>
      <w:bCs/>
    </w:rPr>
  </w:style>
  <w:style w:type="paragraph" w:customStyle="1" w:styleId="af1">
    <w:name w:val="Заголовок_КурсовойПроект"/>
    <w:basedOn w:val="1"/>
    <w:next w:val="a8"/>
    <w:link w:val="af2"/>
    <w:qFormat/>
    <w:rsid w:val="00A60C54"/>
    <w:pPr>
      <w:pageBreakBefore/>
      <w:spacing w:after="360"/>
      <w:jc w:val="both"/>
    </w:pPr>
    <w:rPr>
      <w:sz w:val="28"/>
    </w:rPr>
  </w:style>
  <w:style w:type="character" w:customStyle="1" w:styleId="af2">
    <w:name w:val="Заголовок_КурсовойПроект Знак"/>
    <w:basedOn w:val="a0"/>
    <w:link w:val="af1"/>
    <w:rsid w:val="00A60C54"/>
    <w:rPr>
      <w:rFonts w:ascii="Times New Roman" w:eastAsiaTheme="majorEastAsia" w:hAnsi="Times New Roman" w:cstheme="majorBidi"/>
      <w:b/>
      <w:sz w:val="28"/>
      <w:szCs w:val="32"/>
    </w:rPr>
  </w:style>
  <w:style w:type="paragraph" w:styleId="af3">
    <w:name w:val="No Spacing"/>
    <w:uiPriority w:val="1"/>
    <w:qFormat/>
    <w:rsid w:val="00A60C54"/>
    <w:pPr>
      <w:spacing w:after="0" w:line="240" w:lineRule="auto"/>
      <w:jc w:val="center"/>
    </w:pPr>
    <w:rPr>
      <w:rFonts w:ascii="Times New Roman" w:hAnsi="Times New Roman"/>
      <w:color w:val="000000" w:themeColor="text1"/>
      <w:sz w:val="24"/>
    </w:rPr>
  </w:style>
  <w:style w:type="paragraph" w:customStyle="1" w:styleId="af4">
    <w:name w:val="ЗАПИСКА"/>
    <w:link w:val="af5"/>
    <w:qFormat/>
    <w:rsid w:val="00A60C54"/>
    <w:pPr>
      <w:spacing w:after="0" w:line="240" w:lineRule="auto"/>
      <w:ind w:firstLine="709"/>
      <w:jc w:val="both"/>
    </w:pPr>
    <w:rPr>
      <w:rFonts w:ascii="Times New Roman" w:hAnsi="Times New Roman"/>
      <w:color w:val="000000" w:themeColor="text1"/>
      <w:sz w:val="28"/>
    </w:rPr>
  </w:style>
  <w:style w:type="character" w:customStyle="1" w:styleId="af5">
    <w:name w:val="ЗАПИСКА Знак"/>
    <w:basedOn w:val="a0"/>
    <w:link w:val="af4"/>
    <w:rsid w:val="00A60C54"/>
    <w:rPr>
      <w:rFonts w:ascii="Times New Roman" w:hAnsi="Times New Roman"/>
      <w:color w:val="000000" w:themeColor="text1"/>
      <w:sz w:val="28"/>
    </w:rPr>
  </w:style>
  <w:style w:type="paragraph" w:styleId="af6">
    <w:name w:val="caption"/>
    <w:basedOn w:val="a"/>
    <w:next w:val="a"/>
    <w:uiPriority w:val="35"/>
    <w:unhideWhenUsed/>
    <w:qFormat/>
    <w:rsid w:val="00A60C54"/>
    <w:pPr>
      <w:spacing w:after="200" w:line="240" w:lineRule="auto"/>
    </w:pPr>
    <w:rPr>
      <w:rFonts w:asciiTheme="minorHAnsi" w:hAnsiTheme="minorHAnsi"/>
      <w:i/>
      <w:iCs/>
      <w:color w:val="44546A" w:themeColor="text2"/>
      <w:sz w:val="18"/>
      <w:szCs w:val="18"/>
    </w:rPr>
  </w:style>
  <w:style w:type="character" w:customStyle="1" w:styleId="af7">
    <w:name w:val="Чертежный Знак"/>
    <w:basedOn w:val="a0"/>
    <w:link w:val="af8"/>
    <w:locked/>
    <w:rsid w:val="00170F4F"/>
    <w:rPr>
      <w:rFonts w:ascii="ISOCPEUR" w:eastAsia="Times New Roman" w:hAnsi="ISOCPEUR" w:cs="Times New Roman"/>
      <w:i/>
      <w:sz w:val="28"/>
      <w:szCs w:val="20"/>
      <w:lang w:val="uk-UA" w:eastAsia="ru-RU"/>
    </w:rPr>
  </w:style>
  <w:style w:type="paragraph" w:customStyle="1" w:styleId="af8">
    <w:name w:val="Чертежный"/>
    <w:link w:val="af7"/>
    <w:rsid w:val="00170F4F"/>
    <w:pPr>
      <w:spacing w:after="0" w:line="240" w:lineRule="auto"/>
      <w:ind w:firstLine="709"/>
      <w:jc w:val="both"/>
    </w:pPr>
    <w:rPr>
      <w:rFonts w:ascii="ISOCPEUR" w:eastAsia="Times New Roman" w:hAnsi="ISOCPEUR" w:cs="Times New Roman"/>
      <w:i/>
      <w:sz w:val="28"/>
      <w:szCs w:val="20"/>
      <w:lang w:val="uk-UA" w:eastAsia="ru-RU"/>
    </w:rPr>
  </w:style>
  <w:style w:type="character" w:customStyle="1" w:styleId="30">
    <w:name w:val="Заголовок 3 Знак"/>
    <w:basedOn w:val="a0"/>
    <w:link w:val="3"/>
    <w:uiPriority w:val="9"/>
    <w:rsid w:val="004B405A"/>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2F14A1"/>
    <w:pPr>
      <w:spacing w:after="100"/>
      <w:ind w:left="560"/>
    </w:pPr>
  </w:style>
  <w:style w:type="paragraph" w:customStyle="1" w:styleId="110">
    <w:name w:val="11"/>
    <w:basedOn w:val="a"/>
    <w:link w:val="111"/>
    <w:qFormat/>
    <w:rsid w:val="0011196D"/>
    <w:pPr>
      <w:spacing w:after="0" w:line="240" w:lineRule="auto"/>
      <w:ind w:firstLine="426"/>
      <w:jc w:val="both"/>
    </w:pPr>
  </w:style>
  <w:style w:type="character" w:customStyle="1" w:styleId="111">
    <w:name w:val="11 Знак"/>
    <w:basedOn w:val="a0"/>
    <w:link w:val="110"/>
    <w:rsid w:val="0011196D"/>
    <w:rPr>
      <w:rFonts w:ascii="Times New Roman" w:hAnsi="Times New Roman"/>
      <w:sz w:val="28"/>
    </w:rPr>
  </w:style>
  <w:style w:type="paragraph" w:customStyle="1" w:styleId="af9">
    <w:name w:val="!Литература"/>
    <w:basedOn w:val="a3"/>
    <w:link w:val="afa"/>
    <w:qFormat/>
    <w:rsid w:val="0087541F"/>
    <w:pPr>
      <w:spacing w:after="0" w:line="240" w:lineRule="auto"/>
      <w:ind w:left="0"/>
      <w:jc w:val="both"/>
    </w:pPr>
    <w:rPr>
      <w:szCs w:val="28"/>
      <w:lang w:val="en-US"/>
    </w:rPr>
  </w:style>
  <w:style w:type="character" w:customStyle="1" w:styleId="afa">
    <w:name w:val="!Литература Знак"/>
    <w:basedOn w:val="a0"/>
    <w:link w:val="af9"/>
    <w:rsid w:val="0087541F"/>
    <w:rPr>
      <w:rFonts w:ascii="Times New Roman" w:hAnsi="Times New Roman"/>
      <w:sz w:val="28"/>
      <w:szCs w:val="28"/>
      <w:lang w:val="en-US"/>
    </w:rPr>
  </w:style>
  <w:style w:type="paragraph" w:customStyle="1" w:styleId="afb">
    <w:name w:val="подзаголовок"/>
    <w:basedOn w:val="a"/>
    <w:next w:val="a"/>
    <w:link w:val="afc"/>
    <w:qFormat/>
    <w:rsid w:val="00F851BD"/>
    <w:pPr>
      <w:spacing w:before="360" w:after="240" w:line="240" w:lineRule="auto"/>
      <w:ind w:firstLine="709"/>
      <w:jc w:val="both"/>
      <w:outlineLvl w:val="1"/>
    </w:pPr>
    <w:rPr>
      <w:rFonts w:cs="Times New Roman"/>
      <w:b/>
      <w:szCs w:val="28"/>
    </w:rPr>
  </w:style>
  <w:style w:type="character" w:customStyle="1" w:styleId="afc">
    <w:name w:val="подзаголовок Знак"/>
    <w:basedOn w:val="a0"/>
    <w:link w:val="afb"/>
    <w:rsid w:val="00F851BD"/>
    <w:rPr>
      <w:rFonts w:ascii="Times New Roman" w:hAnsi="Times New Roman" w:cs="Times New Roman"/>
      <w:b/>
      <w:sz w:val="28"/>
      <w:szCs w:val="28"/>
    </w:rPr>
  </w:style>
  <w:style w:type="table" w:styleId="afd">
    <w:name w:val="Table Grid"/>
    <w:basedOn w:val="a1"/>
    <w:uiPriority w:val="39"/>
    <w:rsid w:val="005D35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annotation reference"/>
    <w:basedOn w:val="a0"/>
    <w:uiPriority w:val="99"/>
    <w:semiHidden/>
    <w:unhideWhenUsed/>
    <w:rsid w:val="00F85CBD"/>
    <w:rPr>
      <w:sz w:val="16"/>
      <w:szCs w:val="16"/>
    </w:rPr>
  </w:style>
  <w:style w:type="paragraph" w:styleId="aff">
    <w:name w:val="annotation text"/>
    <w:basedOn w:val="a"/>
    <w:link w:val="aff0"/>
    <w:uiPriority w:val="99"/>
    <w:semiHidden/>
    <w:unhideWhenUsed/>
    <w:rsid w:val="00F85CBD"/>
    <w:pPr>
      <w:spacing w:line="240" w:lineRule="auto"/>
    </w:pPr>
    <w:rPr>
      <w:sz w:val="20"/>
      <w:szCs w:val="20"/>
    </w:rPr>
  </w:style>
  <w:style w:type="character" w:customStyle="1" w:styleId="aff0">
    <w:name w:val="Текст примечания Знак"/>
    <w:basedOn w:val="a0"/>
    <w:link w:val="aff"/>
    <w:uiPriority w:val="99"/>
    <w:semiHidden/>
    <w:rsid w:val="00F85CBD"/>
    <w:rPr>
      <w:rFonts w:ascii="Times New Roman" w:hAnsi="Times New Roman"/>
      <w:sz w:val="20"/>
      <w:szCs w:val="20"/>
    </w:rPr>
  </w:style>
  <w:style w:type="paragraph" w:styleId="aff1">
    <w:name w:val="Balloon Text"/>
    <w:basedOn w:val="a"/>
    <w:link w:val="aff2"/>
    <w:uiPriority w:val="99"/>
    <w:semiHidden/>
    <w:unhideWhenUsed/>
    <w:rsid w:val="00F85CBD"/>
    <w:pPr>
      <w:spacing w:after="0" w:line="240" w:lineRule="auto"/>
    </w:pPr>
    <w:rPr>
      <w:rFonts w:ascii="Segoe UI" w:hAnsi="Segoe UI" w:cs="Segoe UI"/>
      <w:sz w:val="18"/>
      <w:szCs w:val="18"/>
    </w:rPr>
  </w:style>
  <w:style w:type="character" w:customStyle="1" w:styleId="aff2">
    <w:name w:val="Текст выноски Знак"/>
    <w:basedOn w:val="a0"/>
    <w:link w:val="aff1"/>
    <w:uiPriority w:val="99"/>
    <w:semiHidden/>
    <w:rsid w:val="00F85CBD"/>
    <w:rPr>
      <w:rFonts w:ascii="Segoe UI" w:hAnsi="Segoe UI" w:cs="Segoe UI"/>
      <w:sz w:val="18"/>
      <w:szCs w:val="18"/>
    </w:rPr>
  </w:style>
  <w:style w:type="paragraph" w:styleId="aff3">
    <w:name w:val="annotation subject"/>
    <w:basedOn w:val="aff"/>
    <w:next w:val="aff"/>
    <w:link w:val="aff4"/>
    <w:uiPriority w:val="99"/>
    <w:semiHidden/>
    <w:unhideWhenUsed/>
    <w:rsid w:val="00E57BEB"/>
    <w:rPr>
      <w:b/>
      <w:bCs/>
    </w:rPr>
  </w:style>
  <w:style w:type="character" w:customStyle="1" w:styleId="aff4">
    <w:name w:val="Тема примечания Знак"/>
    <w:basedOn w:val="aff0"/>
    <w:link w:val="aff3"/>
    <w:uiPriority w:val="99"/>
    <w:semiHidden/>
    <w:rsid w:val="00E57BEB"/>
    <w:rPr>
      <w:rFonts w:ascii="Times New Roman" w:hAnsi="Times New Roman"/>
      <w:b/>
      <w:bCs/>
      <w:sz w:val="20"/>
      <w:szCs w:val="20"/>
    </w:rPr>
  </w:style>
  <w:style w:type="paragraph" w:styleId="aff5">
    <w:name w:val="Revision"/>
    <w:hidden/>
    <w:uiPriority w:val="99"/>
    <w:semiHidden/>
    <w:rsid w:val="00B70BDA"/>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66490">
      <w:bodyDiv w:val="1"/>
      <w:marLeft w:val="0"/>
      <w:marRight w:val="0"/>
      <w:marTop w:val="0"/>
      <w:marBottom w:val="0"/>
      <w:divBdr>
        <w:top w:val="none" w:sz="0" w:space="0" w:color="auto"/>
        <w:left w:val="none" w:sz="0" w:space="0" w:color="auto"/>
        <w:bottom w:val="none" w:sz="0" w:space="0" w:color="auto"/>
        <w:right w:val="none" w:sz="0" w:space="0" w:color="auto"/>
      </w:divBdr>
    </w:div>
    <w:div w:id="12538719">
      <w:bodyDiv w:val="1"/>
      <w:marLeft w:val="0"/>
      <w:marRight w:val="0"/>
      <w:marTop w:val="0"/>
      <w:marBottom w:val="0"/>
      <w:divBdr>
        <w:top w:val="none" w:sz="0" w:space="0" w:color="auto"/>
        <w:left w:val="none" w:sz="0" w:space="0" w:color="auto"/>
        <w:bottom w:val="none" w:sz="0" w:space="0" w:color="auto"/>
        <w:right w:val="none" w:sz="0" w:space="0" w:color="auto"/>
      </w:divBdr>
    </w:div>
    <w:div w:id="32459489">
      <w:bodyDiv w:val="1"/>
      <w:marLeft w:val="0"/>
      <w:marRight w:val="0"/>
      <w:marTop w:val="0"/>
      <w:marBottom w:val="0"/>
      <w:divBdr>
        <w:top w:val="none" w:sz="0" w:space="0" w:color="auto"/>
        <w:left w:val="none" w:sz="0" w:space="0" w:color="auto"/>
        <w:bottom w:val="none" w:sz="0" w:space="0" w:color="auto"/>
        <w:right w:val="none" w:sz="0" w:space="0" w:color="auto"/>
      </w:divBdr>
    </w:div>
    <w:div w:id="34814427">
      <w:bodyDiv w:val="1"/>
      <w:marLeft w:val="0"/>
      <w:marRight w:val="0"/>
      <w:marTop w:val="0"/>
      <w:marBottom w:val="0"/>
      <w:divBdr>
        <w:top w:val="none" w:sz="0" w:space="0" w:color="auto"/>
        <w:left w:val="none" w:sz="0" w:space="0" w:color="auto"/>
        <w:bottom w:val="none" w:sz="0" w:space="0" w:color="auto"/>
        <w:right w:val="none" w:sz="0" w:space="0" w:color="auto"/>
      </w:divBdr>
    </w:div>
    <w:div w:id="83041507">
      <w:bodyDiv w:val="1"/>
      <w:marLeft w:val="0"/>
      <w:marRight w:val="0"/>
      <w:marTop w:val="0"/>
      <w:marBottom w:val="0"/>
      <w:divBdr>
        <w:top w:val="none" w:sz="0" w:space="0" w:color="auto"/>
        <w:left w:val="none" w:sz="0" w:space="0" w:color="auto"/>
        <w:bottom w:val="none" w:sz="0" w:space="0" w:color="auto"/>
        <w:right w:val="none" w:sz="0" w:space="0" w:color="auto"/>
      </w:divBdr>
    </w:div>
    <w:div w:id="183596967">
      <w:bodyDiv w:val="1"/>
      <w:marLeft w:val="0"/>
      <w:marRight w:val="0"/>
      <w:marTop w:val="0"/>
      <w:marBottom w:val="0"/>
      <w:divBdr>
        <w:top w:val="none" w:sz="0" w:space="0" w:color="auto"/>
        <w:left w:val="none" w:sz="0" w:space="0" w:color="auto"/>
        <w:bottom w:val="none" w:sz="0" w:space="0" w:color="auto"/>
        <w:right w:val="none" w:sz="0" w:space="0" w:color="auto"/>
      </w:divBdr>
    </w:div>
    <w:div w:id="194541866">
      <w:bodyDiv w:val="1"/>
      <w:marLeft w:val="0"/>
      <w:marRight w:val="0"/>
      <w:marTop w:val="0"/>
      <w:marBottom w:val="0"/>
      <w:divBdr>
        <w:top w:val="none" w:sz="0" w:space="0" w:color="auto"/>
        <w:left w:val="none" w:sz="0" w:space="0" w:color="auto"/>
        <w:bottom w:val="none" w:sz="0" w:space="0" w:color="auto"/>
        <w:right w:val="none" w:sz="0" w:space="0" w:color="auto"/>
      </w:divBdr>
    </w:div>
    <w:div w:id="218785320">
      <w:bodyDiv w:val="1"/>
      <w:marLeft w:val="0"/>
      <w:marRight w:val="0"/>
      <w:marTop w:val="0"/>
      <w:marBottom w:val="0"/>
      <w:divBdr>
        <w:top w:val="none" w:sz="0" w:space="0" w:color="auto"/>
        <w:left w:val="none" w:sz="0" w:space="0" w:color="auto"/>
        <w:bottom w:val="none" w:sz="0" w:space="0" w:color="auto"/>
        <w:right w:val="none" w:sz="0" w:space="0" w:color="auto"/>
      </w:divBdr>
    </w:div>
    <w:div w:id="226186438">
      <w:bodyDiv w:val="1"/>
      <w:marLeft w:val="0"/>
      <w:marRight w:val="0"/>
      <w:marTop w:val="0"/>
      <w:marBottom w:val="0"/>
      <w:divBdr>
        <w:top w:val="none" w:sz="0" w:space="0" w:color="auto"/>
        <w:left w:val="none" w:sz="0" w:space="0" w:color="auto"/>
        <w:bottom w:val="none" w:sz="0" w:space="0" w:color="auto"/>
        <w:right w:val="none" w:sz="0" w:space="0" w:color="auto"/>
      </w:divBdr>
    </w:div>
    <w:div w:id="238295023">
      <w:bodyDiv w:val="1"/>
      <w:marLeft w:val="0"/>
      <w:marRight w:val="0"/>
      <w:marTop w:val="0"/>
      <w:marBottom w:val="0"/>
      <w:divBdr>
        <w:top w:val="none" w:sz="0" w:space="0" w:color="auto"/>
        <w:left w:val="none" w:sz="0" w:space="0" w:color="auto"/>
        <w:bottom w:val="none" w:sz="0" w:space="0" w:color="auto"/>
        <w:right w:val="none" w:sz="0" w:space="0" w:color="auto"/>
      </w:divBdr>
    </w:div>
    <w:div w:id="244192267">
      <w:bodyDiv w:val="1"/>
      <w:marLeft w:val="0"/>
      <w:marRight w:val="0"/>
      <w:marTop w:val="0"/>
      <w:marBottom w:val="0"/>
      <w:divBdr>
        <w:top w:val="none" w:sz="0" w:space="0" w:color="auto"/>
        <w:left w:val="none" w:sz="0" w:space="0" w:color="auto"/>
        <w:bottom w:val="none" w:sz="0" w:space="0" w:color="auto"/>
        <w:right w:val="none" w:sz="0" w:space="0" w:color="auto"/>
      </w:divBdr>
    </w:div>
    <w:div w:id="291715679">
      <w:bodyDiv w:val="1"/>
      <w:marLeft w:val="0"/>
      <w:marRight w:val="0"/>
      <w:marTop w:val="0"/>
      <w:marBottom w:val="0"/>
      <w:divBdr>
        <w:top w:val="none" w:sz="0" w:space="0" w:color="auto"/>
        <w:left w:val="none" w:sz="0" w:space="0" w:color="auto"/>
        <w:bottom w:val="none" w:sz="0" w:space="0" w:color="auto"/>
        <w:right w:val="none" w:sz="0" w:space="0" w:color="auto"/>
      </w:divBdr>
    </w:div>
    <w:div w:id="310257878">
      <w:bodyDiv w:val="1"/>
      <w:marLeft w:val="0"/>
      <w:marRight w:val="0"/>
      <w:marTop w:val="0"/>
      <w:marBottom w:val="0"/>
      <w:divBdr>
        <w:top w:val="none" w:sz="0" w:space="0" w:color="auto"/>
        <w:left w:val="none" w:sz="0" w:space="0" w:color="auto"/>
        <w:bottom w:val="none" w:sz="0" w:space="0" w:color="auto"/>
        <w:right w:val="none" w:sz="0" w:space="0" w:color="auto"/>
      </w:divBdr>
    </w:div>
    <w:div w:id="451169754">
      <w:bodyDiv w:val="1"/>
      <w:marLeft w:val="0"/>
      <w:marRight w:val="0"/>
      <w:marTop w:val="0"/>
      <w:marBottom w:val="0"/>
      <w:divBdr>
        <w:top w:val="none" w:sz="0" w:space="0" w:color="auto"/>
        <w:left w:val="none" w:sz="0" w:space="0" w:color="auto"/>
        <w:bottom w:val="none" w:sz="0" w:space="0" w:color="auto"/>
        <w:right w:val="none" w:sz="0" w:space="0" w:color="auto"/>
      </w:divBdr>
    </w:div>
    <w:div w:id="551575918">
      <w:bodyDiv w:val="1"/>
      <w:marLeft w:val="0"/>
      <w:marRight w:val="0"/>
      <w:marTop w:val="0"/>
      <w:marBottom w:val="0"/>
      <w:divBdr>
        <w:top w:val="none" w:sz="0" w:space="0" w:color="auto"/>
        <w:left w:val="none" w:sz="0" w:space="0" w:color="auto"/>
        <w:bottom w:val="none" w:sz="0" w:space="0" w:color="auto"/>
        <w:right w:val="none" w:sz="0" w:space="0" w:color="auto"/>
      </w:divBdr>
    </w:div>
    <w:div w:id="565649758">
      <w:bodyDiv w:val="1"/>
      <w:marLeft w:val="0"/>
      <w:marRight w:val="0"/>
      <w:marTop w:val="0"/>
      <w:marBottom w:val="0"/>
      <w:divBdr>
        <w:top w:val="none" w:sz="0" w:space="0" w:color="auto"/>
        <w:left w:val="none" w:sz="0" w:space="0" w:color="auto"/>
        <w:bottom w:val="none" w:sz="0" w:space="0" w:color="auto"/>
        <w:right w:val="none" w:sz="0" w:space="0" w:color="auto"/>
      </w:divBdr>
    </w:div>
    <w:div w:id="615328447">
      <w:bodyDiv w:val="1"/>
      <w:marLeft w:val="0"/>
      <w:marRight w:val="0"/>
      <w:marTop w:val="0"/>
      <w:marBottom w:val="0"/>
      <w:divBdr>
        <w:top w:val="none" w:sz="0" w:space="0" w:color="auto"/>
        <w:left w:val="none" w:sz="0" w:space="0" w:color="auto"/>
        <w:bottom w:val="none" w:sz="0" w:space="0" w:color="auto"/>
        <w:right w:val="none" w:sz="0" w:space="0" w:color="auto"/>
      </w:divBdr>
    </w:div>
    <w:div w:id="616912977">
      <w:bodyDiv w:val="1"/>
      <w:marLeft w:val="0"/>
      <w:marRight w:val="0"/>
      <w:marTop w:val="0"/>
      <w:marBottom w:val="0"/>
      <w:divBdr>
        <w:top w:val="none" w:sz="0" w:space="0" w:color="auto"/>
        <w:left w:val="none" w:sz="0" w:space="0" w:color="auto"/>
        <w:bottom w:val="none" w:sz="0" w:space="0" w:color="auto"/>
        <w:right w:val="none" w:sz="0" w:space="0" w:color="auto"/>
      </w:divBdr>
    </w:div>
    <w:div w:id="686978183">
      <w:bodyDiv w:val="1"/>
      <w:marLeft w:val="0"/>
      <w:marRight w:val="0"/>
      <w:marTop w:val="0"/>
      <w:marBottom w:val="0"/>
      <w:divBdr>
        <w:top w:val="none" w:sz="0" w:space="0" w:color="auto"/>
        <w:left w:val="none" w:sz="0" w:space="0" w:color="auto"/>
        <w:bottom w:val="none" w:sz="0" w:space="0" w:color="auto"/>
        <w:right w:val="none" w:sz="0" w:space="0" w:color="auto"/>
      </w:divBdr>
    </w:div>
    <w:div w:id="691151433">
      <w:bodyDiv w:val="1"/>
      <w:marLeft w:val="0"/>
      <w:marRight w:val="0"/>
      <w:marTop w:val="0"/>
      <w:marBottom w:val="0"/>
      <w:divBdr>
        <w:top w:val="none" w:sz="0" w:space="0" w:color="auto"/>
        <w:left w:val="none" w:sz="0" w:space="0" w:color="auto"/>
        <w:bottom w:val="none" w:sz="0" w:space="0" w:color="auto"/>
        <w:right w:val="none" w:sz="0" w:space="0" w:color="auto"/>
      </w:divBdr>
    </w:div>
    <w:div w:id="707023809">
      <w:bodyDiv w:val="1"/>
      <w:marLeft w:val="0"/>
      <w:marRight w:val="0"/>
      <w:marTop w:val="0"/>
      <w:marBottom w:val="0"/>
      <w:divBdr>
        <w:top w:val="none" w:sz="0" w:space="0" w:color="auto"/>
        <w:left w:val="none" w:sz="0" w:space="0" w:color="auto"/>
        <w:bottom w:val="none" w:sz="0" w:space="0" w:color="auto"/>
        <w:right w:val="none" w:sz="0" w:space="0" w:color="auto"/>
      </w:divBdr>
    </w:div>
    <w:div w:id="710349543">
      <w:bodyDiv w:val="1"/>
      <w:marLeft w:val="0"/>
      <w:marRight w:val="0"/>
      <w:marTop w:val="0"/>
      <w:marBottom w:val="0"/>
      <w:divBdr>
        <w:top w:val="none" w:sz="0" w:space="0" w:color="auto"/>
        <w:left w:val="none" w:sz="0" w:space="0" w:color="auto"/>
        <w:bottom w:val="none" w:sz="0" w:space="0" w:color="auto"/>
        <w:right w:val="none" w:sz="0" w:space="0" w:color="auto"/>
      </w:divBdr>
    </w:div>
    <w:div w:id="719401580">
      <w:bodyDiv w:val="1"/>
      <w:marLeft w:val="0"/>
      <w:marRight w:val="0"/>
      <w:marTop w:val="0"/>
      <w:marBottom w:val="0"/>
      <w:divBdr>
        <w:top w:val="none" w:sz="0" w:space="0" w:color="auto"/>
        <w:left w:val="none" w:sz="0" w:space="0" w:color="auto"/>
        <w:bottom w:val="none" w:sz="0" w:space="0" w:color="auto"/>
        <w:right w:val="none" w:sz="0" w:space="0" w:color="auto"/>
      </w:divBdr>
    </w:div>
    <w:div w:id="722563000">
      <w:bodyDiv w:val="1"/>
      <w:marLeft w:val="0"/>
      <w:marRight w:val="0"/>
      <w:marTop w:val="0"/>
      <w:marBottom w:val="0"/>
      <w:divBdr>
        <w:top w:val="none" w:sz="0" w:space="0" w:color="auto"/>
        <w:left w:val="none" w:sz="0" w:space="0" w:color="auto"/>
        <w:bottom w:val="none" w:sz="0" w:space="0" w:color="auto"/>
        <w:right w:val="none" w:sz="0" w:space="0" w:color="auto"/>
      </w:divBdr>
    </w:div>
    <w:div w:id="766659448">
      <w:bodyDiv w:val="1"/>
      <w:marLeft w:val="0"/>
      <w:marRight w:val="0"/>
      <w:marTop w:val="0"/>
      <w:marBottom w:val="0"/>
      <w:divBdr>
        <w:top w:val="none" w:sz="0" w:space="0" w:color="auto"/>
        <w:left w:val="none" w:sz="0" w:space="0" w:color="auto"/>
        <w:bottom w:val="none" w:sz="0" w:space="0" w:color="auto"/>
        <w:right w:val="none" w:sz="0" w:space="0" w:color="auto"/>
      </w:divBdr>
    </w:div>
    <w:div w:id="996692557">
      <w:bodyDiv w:val="1"/>
      <w:marLeft w:val="0"/>
      <w:marRight w:val="0"/>
      <w:marTop w:val="0"/>
      <w:marBottom w:val="0"/>
      <w:divBdr>
        <w:top w:val="none" w:sz="0" w:space="0" w:color="auto"/>
        <w:left w:val="none" w:sz="0" w:space="0" w:color="auto"/>
        <w:bottom w:val="none" w:sz="0" w:space="0" w:color="auto"/>
        <w:right w:val="none" w:sz="0" w:space="0" w:color="auto"/>
      </w:divBdr>
    </w:div>
    <w:div w:id="1018198344">
      <w:bodyDiv w:val="1"/>
      <w:marLeft w:val="0"/>
      <w:marRight w:val="0"/>
      <w:marTop w:val="0"/>
      <w:marBottom w:val="0"/>
      <w:divBdr>
        <w:top w:val="none" w:sz="0" w:space="0" w:color="auto"/>
        <w:left w:val="none" w:sz="0" w:space="0" w:color="auto"/>
        <w:bottom w:val="none" w:sz="0" w:space="0" w:color="auto"/>
        <w:right w:val="none" w:sz="0" w:space="0" w:color="auto"/>
      </w:divBdr>
    </w:div>
    <w:div w:id="1018585607">
      <w:bodyDiv w:val="1"/>
      <w:marLeft w:val="0"/>
      <w:marRight w:val="0"/>
      <w:marTop w:val="0"/>
      <w:marBottom w:val="0"/>
      <w:divBdr>
        <w:top w:val="none" w:sz="0" w:space="0" w:color="auto"/>
        <w:left w:val="none" w:sz="0" w:space="0" w:color="auto"/>
        <w:bottom w:val="none" w:sz="0" w:space="0" w:color="auto"/>
        <w:right w:val="none" w:sz="0" w:space="0" w:color="auto"/>
      </w:divBdr>
    </w:div>
    <w:div w:id="1022827788">
      <w:bodyDiv w:val="1"/>
      <w:marLeft w:val="0"/>
      <w:marRight w:val="0"/>
      <w:marTop w:val="0"/>
      <w:marBottom w:val="0"/>
      <w:divBdr>
        <w:top w:val="none" w:sz="0" w:space="0" w:color="auto"/>
        <w:left w:val="none" w:sz="0" w:space="0" w:color="auto"/>
        <w:bottom w:val="none" w:sz="0" w:space="0" w:color="auto"/>
        <w:right w:val="none" w:sz="0" w:space="0" w:color="auto"/>
      </w:divBdr>
    </w:div>
    <w:div w:id="1176074013">
      <w:bodyDiv w:val="1"/>
      <w:marLeft w:val="0"/>
      <w:marRight w:val="0"/>
      <w:marTop w:val="0"/>
      <w:marBottom w:val="0"/>
      <w:divBdr>
        <w:top w:val="none" w:sz="0" w:space="0" w:color="auto"/>
        <w:left w:val="none" w:sz="0" w:space="0" w:color="auto"/>
        <w:bottom w:val="none" w:sz="0" w:space="0" w:color="auto"/>
        <w:right w:val="none" w:sz="0" w:space="0" w:color="auto"/>
      </w:divBdr>
    </w:div>
    <w:div w:id="1189757375">
      <w:bodyDiv w:val="1"/>
      <w:marLeft w:val="0"/>
      <w:marRight w:val="0"/>
      <w:marTop w:val="0"/>
      <w:marBottom w:val="0"/>
      <w:divBdr>
        <w:top w:val="none" w:sz="0" w:space="0" w:color="auto"/>
        <w:left w:val="none" w:sz="0" w:space="0" w:color="auto"/>
        <w:bottom w:val="none" w:sz="0" w:space="0" w:color="auto"/>
        <w:right w:val="none" w:sz="0" w:space="0" w:color="auto"/>
      </w:divBdr>
    </w:div>
    <w:div w:id="1257641679">
      <w:bodyDiv w:val="1"/>
      <w:marLeft w:val="0"/>
      <w:marRight w:val="0"/>
      <w:marTop w:val="0"/>
      <w:marBottom w:val="0"/>
      <w:divBdr>
        <w:top w:val="none" w:sz="0" w:space="0" w:color="auto"/>
        <w:left w:val="none" w:sz="0" w:space="0" w:color="auto"/>
        <w:bottom w:val="none" w:sz="0" w:space="0" w:color="auto"/>
        <w:right w:val="none" w:sz="0" w:space="0" w:color="auto"/>
      </w:divBdr>
    </w:div>
    <w:div w:id="1267687232">
      <w:bodyDiv w:val="1"/>
      <w:marLeft w:val="0"/>
      <w:marRight w:val="0"/>
      <w:marTop w:val="0"/>
      <w:marBottom w:val="0"/>
      <w:divBdr>
        <w:top w:val="none" w:sz="0" w:space="0" w:color="auto"/>
        <w:left w:val="none" w:sz="0" w:space="0" w:color="auto"/>
        <w:bottom w:val="none" w:sz="0" w:space="0" w:color="auto"/>
        <w:right w:val="none" w:sz="0" w:space="0" w:color="auto"/>
      </w:divBdr>
    </w:div>
    <w:div w:id="1282343797">
      <w:bodyDiv w:val="1"/>
      <w:marLeft w:val="0"/>
      <w:marRight w:val="0"/>
      <w:marTop w:val="0"/>
      <w:marBottom w:val="0"/>
      <w:divBdr>
        <w:top w:val="none" w:sz="0" w:space="0" w:color="auto"/>
        <w:left w:val="none" w:sz="0" w:space="0" w:color="auto"/>
        <w:bottom w:val="none" w:sz="0" w:space="0" w:color="auto"/>
        <w:right w:val="none" w:sz="0" w:space="0" w:color="auto"/>
      </w:divBdr>
    </w:div>
    <w:div w:id="1333685377">
      <w:bodyDiv w:val="1"/>
      <w:marLeft w:val="0"/>
      <w:marRight w:val="0"/>
      <w:marTop w:val="0"/>
      <w:marBottom w:val="0"/>
      <w:divBdr>
        <w:top w:val="none" w:sz="0" w:space="0" w:color="auto"/>
        <w:left w:val="none" w:sz="0" w:space="0" w:color="auto"/>
        <w:bottom w:val="none" w:sz="0" w:space="0" w:color="auto"/>
        <w:right w:val="none" w:sz="0" w:space="0" w:color="auto"/>
      </w:divBdr>
    </w:div>
    <w:div w:id="1347829978">
      <w:bodyDiv w:val="1"/>
      <w:marLeft w:val="0"/>
      <w:marRight w:val="0"/>
      <w:marTop w:val="0"/>
      <w:marBottom w:val="0"/>
      <w:divBdr>
        <w:top w:val="none" w:sz="0" w:space="0" w:color="auto"/>
        <w:left w:val="none" w:sz="0" w:space="0" w:color="auto"/>
        <w:bottom w:val="none" w:sz="0" w:space="0" w:color="auto"/>
        <w:right w:val="none" w:sz="0" w:space="0" w:color="auto"/>
      </w:divBdr>
      <w:divsChild>
        <w:div w:id="445732408">
          <w:marLeft w:val="0"/>
          <w:marRight w:val="0"/>
          <w:marTop w:val="0"/>
          <w:marBottom w:val="0"/>
          <w:divBdr>
            <w:top w:val="none" w:sz="0" w:space="0" w:color="auto"/>
            <w:left w:val="none" w:sz="0" w:space="0" w:color="auto"/>
            <w:bottom w:val="none" w:sz="0" w:space="0" w:color="auto"/>
            <w:right w:val="none" w:sz="0" w:space="0" w:color="auto"/>
          </w:divBdr>
          <w:divsChild>
            <w:div w:id="1470897835">
              <w:marLeft w:val="0"/>
              <w:marRight w:val="0"/>
              <w:marTop w:val="0"/>
              <w:marBottom w:val="0"/>
              <w:divBdr>
                <w:top w:val="none" w:sz="0" w:space="0" w:color="auto"/>
                <w:left w:val="none" w:sz="0" w:space="0" w:color="auto"/>
                <w:bottom w:val="none" w:sz="0" w:space="0" w:color="auto"/>
                <w:right w:val="none" w:sz="0" w:space="0" w:color="auto"/>
              </w:divBdr>
              <w:divsChild>
                <w:div w:id="1158611550">
                  <w:marLeft w:val="0"/>
                  <w:marRight w:val="0"/>
                  <w:marTop w:val="0"/>
                  <w:marBottom w:val="0"/>
                  <w:divBdr>
                    <w:top w:val="none" w:sz="0" w:space="0" w:color="auto"/>
                    <w:left w:val="none" w:sz="0" w:space="0" w:color="auto"/>
                    <w:bottom w:val="none" w:sz="0" w:space="0" w:color="auto"/>
                    <w:right w:val="none" w:sz="0" w:space="0" w:color="auto"/>
                  </w:divBdr>
                  <w:divsChild>
                    <w:div w:id="1554077203">
                      <w:marLeft w:val="0"/>
                      <w:marRight w:val="0"/>
                      <w:marTop w:val="0"/>
                      <w:marBottom w:val="0"/>
                      <w:divBdr>
                        <w:top w:val="none" w:sz="0" w:space="0" w:color="auto"/>
                        <w:left w:val="none" w:sz="0" w:space="0" w:color="auto"/>
                        <w:bottom w:val="none" w:sz="0" w:space="0" w:color="auto"/>
                        <w:right w:val="none" w:sz="0" w:space="0" w:color="auto"/>
                      </w:divBdr>
                      <w:divsChild>
                        <w:div w:id="491144026">
                          <w:marLeft w:val="0"/>
                          <w:marRight w:val="0"/>
                          <w:marTop w:val="0"/>
                          <w:marBottom w:val="0"/>
                          <w:divBdr>
                            <w:top w:val="none" w:sz="0" w:space="0" w:color="auto"/>
                            <w:left w:val="none" w:sz="0" w:space="0" w:color="auto"/>
                            <w:bottom w:val="none" w:sz="0" w:space="0" w:color="auto"/>
                            <w:right w:val="none" w:sz="0" w:space="0" w:color="auto"/>
                          </w:divBdr>
                          <w:divsChild>
                            <w:div w:id="36703047">
                              <w:marLeft w:val="0"/>
                              <w:marRight w:val="0"/>
                              <w:marTop w:val="0"/>
                              <w:marBottom w:val="0"/>
                              <w:divBdr>
                                <w:top w:val="none" w:sz="0" w:space="0" w:color="auto"/>
                                <w:left w:val="none" w:sz="0" w:space="0" w:color="auto"/>
                                <w:bottom w:val="none" w:sz="0" w:space="0" w:color="auto"/>
                                <w:right w:val="none" w:sz="0" w:space="0" w:color="auto"/>
                              </w:divBdr>
                              <w:divsChild>
                                <w:div w:id="1066798054">
                                  <w:marLeft w:val="0"/>
                                  <w:marRight w:val="0"/>
                                  <w:marTop w:val="0"/>
                                  <w:marBottom w:val="0"/>
                                  <w:divBdr>
                                    <w:top w:val="none" w:sz="0" w:space="0" w:color="auto"/>
                                    <w:left w:val="none" w:sz="0" w:space="0" w:color="auto"/>
                                    <w:bottom w:val="none" w:sz="0" w:space="0" w:color="auto"/>
                                    <w:right w:val="none" w:sz="0" w:space="0" w:color="auto"/>
                                  </w:divBdr>
                                  <w:divsChild>
                                    <w:div w:id="1792626295">
                                      <w:marLeft w:val="0"/>
                                      <w:marRight w:val="0"/>
                                      <w:marTop w:val="0"/>
                                      <w:marBottom w:val="0"/>
                                      <w:divBdr>
                                        <w:top w:val="none" w:sz="0" w:space="0" w:color="auto"/>
                                        <w:left w:val="none" w:sz="0" w:space="0" w:color="auto"/>
                                        <w:bottom w:val="none" w:sz="0" w:space="0" w:color="auto"/>
                                        <w:right w:val="none" w:sz="0" w:space="0" w:color="auto"/>
                                      </w:divBdr>
                                      <w:divsChild>
                                        <w:div w:id="1987394253">
                                          <w:marLeft w:val="0"/>
                                          <w:marRight w:val="0"/>
                                          <w:marTop w:val="0"/>
                                          <w:marBottom w:val="0"/>
                                          <w:divBdr>
                                            <w:top w:val="none" w:sz="0" w:space="0" w:color="auto"/>
                                            <w:left w:val="none" w:sz="0" w:space="0" w:color="auto"/>
                                            <w:bottom w:val="none" w:sz="0" w:space="0" w:color="auto"/>
                                            <w:right w:val="none" w:sz="0" w:space="0" w:color="auto"/>
                                          </w:divBdr>
                                          <w:divsChild>
                                            <w:div w:id="140923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5342457">
      <w:bodyDiv w:val="1"/>
      <w:marLeft w:val="0"/>
      <w:marRight w:val="0"/>
      <w:marTop w:val="0"/>
      <w:marBottom w:val="0"/>
      <w:divBdr>
        <w:top w:val="none" w:sz="0" w:space="0" w:color="auto"/>
        <w:left w:val="none" w:sz="0" w:space="0" w:color="auto"/>
        <w:bottom w:val="none" w:sz="0" w:space="0" w:color="auto"/>
        <w:right w:val="none" w:sz="0" w:space="0" w:color="auto"/>
      </w:divBdr>
    </w:div>
    <w:div w:id="1615402399">
      <w:bodyDiv w:val="1"/>
      <w:marLeft w:val="0"/>
      <w:marRight w:val="0"/>
      <w:marTop w:val="0"/>
      <w:marBottom w:val="0"/>
      <w:divBdr>
        <w:top w:val="none" w:sz="0" w:space="0" w:color="auto"/>
        <w:left w:val="none" w:sz="0" w:space="0" w:color="auto"/>
        <w:bottom w:val="none" w:sz="0" w:space="0" w:color="auto"/>
        <w:right w:val="none" w:sz="0" w:space="0" w:color="auto"/>
      </w:divBdr>
    </w:div>
    <w:div w:id="1638534242">
      <w:bodyDiv w:val="1"/>
      <w:marLeft w:val="0"/>
      <w:marRight w:val="0"/>
      <w:marTop w:val="0"/>
      <w:marBottom w:val="0"/>
      <w:divBdr>
        <w:top w:val="none" w:sz="0" w:space="0" w:color="auto"/>
        <w:left w:val="none" w:sz="0" w:space="0" w:color="auto"/>
        <w:bottom w:val="none" w:sz="0" w:space="0" w:color="auto"/>
        <w:right w:val="none" w:sz="0" w:space="0" w:color="auto"/>
      </w:divBdr>
    </w:div>
    <w:div w:id="1682587700">
      <w:bodyDiv w:val="1"/>
      <w:marLeft w:val="0"/>
      <w:marRight w:val="0"/>
      <w:marTop w:val="0"/>
      <w:marBottom w:val="0"/>
      <w:divBdr>
        <w:top w:val="none" w:sz="0" w:space="0" w:color="auto"/>
        <w:left w:val="none" w:sz="0" w:space="0" w:color="auto"/>
        <w:bottom w:val="none" w:sz="0" w:space="0" w:color="auto"/>
        <w:right w:val="none" w:sz="0" w:space="0" w:color="auto"/>
      </w:divBdr>
    </w:div>
    <w:div w:id="1736732147">
      <w:bodyDiv w:val="1"/>
      <w:marLeft w:val="0"/>
      <w:marRight w:val="0"/>
      <w:marTop w:val="0"/>
      <w:marBottom w:val="0"/>
      <w:divBdr>
        <w:top w:val="none" w:sz="0" w:space="0" w:color="auto"/>
        <w:left w:val="none" w:sz="0" w:space="0" w:color="auto"/>
        <w:bottom w:val="none" w:sz="0" w:space="0" w:color="auto"/>
        <w:right w:val="none" w:sz="0" w:space="0" w:color="auto"/>
      </w:divBdr>
    </w:div>
    <w:div w:id="1820223038">
      <w:bodyDiv w:val="1"/>
      <w:marLeft w:val="0"/>
      <w:marRight w:val="0"/>
      <w:marTop w:val="0"/>
      <w:marBottom w:val="0"/>
      <w:divBdr>
        <w:top w:val="none" w:sz="0" w:space="0" w:color="auto"/>
        <w:left w:val="none" w:sz="0" w:space="0" w:color="auto"/>
        <w:bottom w:val="none" w:sz="0" w:space="0" w:color="auto"/>
        <w:right w:val="none" w:sz="0" w:space="0" w:color="auto"/>
      </w:divBdr>
    </w:div>
    <w:div w:id="1866091357">
      <w:bodyDiv w:val="1"/>
      <w:marLeft w:val="0"/>
      <w:marRight w:val="0"/>
      <w:marTop w:val="0"/>
      <w:marBottom w:val="0"/>
      <w:divBdr>
        <w:top w:val="none" w:sz="0" w:space="0" w:color="auto"/>
        <w:left w:val="none" w:sz="0" w:space="0" w:color="auto"/>
        <w:bottom w:val="none" w:sz="0" w:space="0" w:color="auto"/>
        <w:right w:val="none" w:sz="0" w:space="0" w:color="auto"/>
      </w:divBdr>
    </w:div>
    <w:div w:id="1873376935">
      <w:bodyDiv w:val="1"/>
      <w:marLeft w:val="0"/>
      <w:marRight w:val="0"/>
      <w:marTop w:val="0"/>
      <w:marBottom w:val="0"/>
      <w:divBdr>
        <w:top w:val="none" w:sz="0" w:space="0" w:color="auto"/>
        <w:left w:val="none" w:sz="0" w:space="0" w:color="auto"/>
        <w:bottom w:val="none" w:sz="0" w:space="0" w:color="auto"/>
        <w:right w:val="none" w:sz="0" w:space="0" w:color="auto"/>
      </w:divBdr>
    </w:div>
    <w:div w:id="1873419738">
      <w:bodyDiv w:val="1"/>
      <w:marLeft w:val="0"/>
      <w:marRight w:val="0"/>
      <w:marTop w:val="0"/>
      <w:marBottom w:val="0"/>
      <w:divBdr>
        <w:top w:val="none" w:sz="0" w:space="0" w:color="auto"/>
        <w:left w:val="none" w:sz="0" w:space="0" w:color="auto"/>
        <w:bottom w:val="none" w:sz="0" w:space="0" w:color="auto"/>
        <w:right w:val="none" w:sz="0" w:space="0" w:color="auto"/>
      </w:divBdr>
    </w:div>
    <w:div w:id="1951618565">
      <w:bodyDiv w:val="1"/>
      <w:marLeft w:val="0"/>
      <w:marRight w:val="0"/>
      <w:marTop w:val="0"/>
      <w:marBottom w:val="0"/>
      <w:divBdr>
        <w:top w:val="none" w:sz="0" w:space="0" w:color="auto"/>
        <w:left w:val="none" w:sz="0" w:space="0" w:color="auto"/>
        <w:bottom w:val="none" w:sz="0" w:space="0" w:color="auto"/>
        <w:right w:val="none" w:sz="0" w:space="0" w:color="auto"/>
      </w:divBdr>
    </w:div>
    <w:div w:id="1957831098">
      <w:bodyDiv w:val="1"/>
      <w:marLeft w:val="0"/>
      <w:marRight w:val="0"/>
      <w:marTop w:val="0"/>
      <w:marBottom w:val="0"/>
      <w:divBdr>
        <w:top w:val="none" w:sz="0" w:space="0" w:color="auto"/>
        <w:left w:val="none" w:sz="0" w:space="0" w:color="auto"/>
        <w:bottom w:val="none" w:sz="0" w:space="0" w:color="auto"/>
        <w:right w:val="none" w:sz="0" w:space="0" w:color="auto"/>
      </w:divBdr>
    </w:div>
    <w:div w:id="1993410762">
      <w:bodyDiv w:val="1"/>
      <w:marLeft w:val="0"/>
      <w:marRight w:val="0"/>
      <w:marTop w:val="0"/>
      <w:marBottom w:val="0"/>
      <w:divBdr>
        <w:top w:val="none" w:sz="0" w:space="0" w:color="auto"/>
        <w:left w:val="none" w:sz="0" w:space="0" w:color="auto"/>
        <w:bottom w:val="none" w:sz="0" w:space="0" w:color="auto"/>
        <w:right w:val="none" w:sz="0" w:space="0" w:color="auto"/>
      </w:divBdr>
    </w:div>
    <w:div w:id="2005431595">
      <w:bodyDiv w:val="1"/>
      <w:marLeft w:val="0"/>
      <w:marRight w:val="0"/>
      <w:marTop w:val="0"/>
      <w:marBottom w:val="0"/>
      <w:divBdr>
        <w:top w:val="none" w:sz="0" w:space="0" w:color="auto"/>
        <w:left w:val="none" w:sz="0" w:space="0" w:color="auto"/>
        <w:bottom w:val="none" w:sz="0" w:space="0" w:color="auto"/>
        <w:right w:val="none" w:sz="0" w:space="0" w:color="auto"/>
      </w:divBdr>
    </w:div>
    <w:div w:id="2007978176">
      <w:bodyDiv w:val="1"/>
      <w:marLeft w:val="0"/>
      <w:marRight w:val="0"/>
      <w:marTop w:val="0"/>
      <w:marBottom w:val="0"/>
      <w:divBdr>
        <w:top w:val="none" w:sz="0" w:space="0" w:color="auto"/>
        <w:left w:val="none" w:sz="0" w:space="0" w:color="auto"/>
        <w:bottom w:val="none" w:sz="0" w:space="0" w:color="auto"/>
        <w:right w:val="none" w:sz="0" w:space="0" w:color="auto"/>
      </w:divBdr>
    </w:div>
    <w:div w:id="2014723301">
      <w:bodyDiv w:val="1"/>
      <w:marLeft w:val="0"/>
      <w:marRight w:val="0"/>
      <w:marTop w:val="0"/>
      <w:marBottom w:val="0"/>
      <w:divBdr>
        <w:top w:val="none" w:sz="0" w:space="0" w:color="auto"/>
        <w:left w:val="none" w:sz="0" w:space="0" w:color="auto"/>
        <w:bottom w:val="none" w:sz="0" w:space="0" w:color="auto"/>
        <w:right w:val="none" w:sz="0" w:space="0" w:color="auto"/>
      </w:divBdr>
    </w:div>
    <w:div w:id="2025815915">
      <w:bodyDiv w:val="1"/>
      <w:marLeft w:val="0"/>
      <w:marRight w:val="0"/>
      <w:marTop w:val="0"/>
      <w:marBottom w:val="0"/>
      <w:divBdr>
        <w:top w:val="none" w:sz="0" w:space="0" w:color="auto"/>
        <w:left w:val="none" w:sz="0" w:space="0" w:color="auto"/>
        <w:bottom w:val="none" w:sz="0" w:space="0" w:color="auto"/>
        <w:right w:val="none" w:sz="0" w:space="0" w:color="auto"/>
      </w:divBdr>
    </w:div>
    <w:div w:id="2057965600">
      <w:bodyDiv w:val="1"/>
      <w:marLeft w:val="0"/>
      <w:marRight w:val="0"/>
      <w:marTop w:val="0"/>
      <w:marBottom w:val="0"/>
      <w:divBdr>
        <w:top w:val="none" w:sz="0" w:space="0" w:color="auto"/>
        <w:left w:val="none" w:sz="0" w:space="0" w:color="auto"/>
        <w:bottom w:val="none" w:sz="0" w:space="0" w:color="auto"/>
        <w:right w:val="none" w:sz="0" w:space="0" w:color="auto"/>
      </w:divBdr>
    </w:div>
    <w:div w:id="2105685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4.xml"/><Relationship Id="rId45"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people" Target="peop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9AFD0-D8A3-494A-B7AC-91C418605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8413</Words>
  <Characters>47958</Characters>
  <Application>Microsoft Office Word</Application>
  <DocSecurity>0</DocSecurity>
  <Lines>399</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Юлия Огнева</dc:creator>
  <cp:keywords/>
  <dc:description/>
  <cp:lastModifiedBy>Учетная запись Майкрософт</cp:lastModifiedBy>
  <cp:revision>6</cp:revision>
  <cp:lastPrinted>2024-12-18T00:18:00Z</cp:lastPrinted>
  <dcterms:created xsi:type="dcterms:W3CDTF">2024-12-17T20:52:00Z</dcterms:created>
  <dcterms:modified xsi:type="dcterms:W3CDTF">2024-12-18T00:19:00Z</dcterms:modified>
</cp:coreProperties>
</file>